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F0948F" w14:textId="25C4860B" w:rsidR="007C1F10" w:rsidRDefault="00C974A6">
      <w:pPr>
        <w:rPr>
          <w:rFonts w:ascii="Times New Roman" w:hAnsi="Times New Roman" w:cs="Times New Roman"/>
          <w:b/>
          <w:bCs/>
        </w:rPr>
      </w:pPr>
      <w:r w:rsidRPr="007A25F8">
        <w:rPr>
          <w:rFonts w:ascii="Times New Roman" w:hAnsi="Times New Roman" w:cs="Times New Roman"/>
          <w:b/>
          <w:bCs/>
        </w:rPr>
        <w:t>Stage Zero</w:t>
      </w:r>
      <w:r w:rsidR="00A129BB">
        <w:rPr>
          <w:rFonts w:ascii="Times New Roman" w:hAnsi="Times New Roman" w:cs="Times New Roman"/>
          <w:b/>
          <w:bCs/>
        </w:rPr>
        <w:t>/Eight</w:t>
      </w:r>
      <w:r w:rsidRPr="007A25F8">
        <w:rPr>
          <w:rFonts w:ascii="Times New Roman" w:hAnsi="Times New Roman" w:cs="Times New Roman"/>
          <w:b/>
          <w:bCs/>
        </w:rPr>
        <w:t xml:space="preserve"> Restoration </w:t>
      </w:r>
      <w:r w:rsidR="00A129BB">
        <w:rPr>
          <w:rFonts w:ascii="Times New Roman" w:hAnsi="Times New Roman" w:cs="Times New Roman"/>
          <w:b/>
          <w:bCs/>
        </w:rPr>
        <w:t>Road Trip: April 2024</w:t>
      </w:r>
    </w:p>
    <w:p w14:paraId="48FC8316" w14:textId="77777777" w:rsidR="00FB6E11" w:rsidRDefault="00FB6E11">
      <w:pPr>
        <w:rPr>
          <w:rFonts w:ascii="Times New Roman" w:hAnsi="Times New Roman" w:cs="Times New Roman"/>
          <w:b/>
          <w:bCs/>
        </w:rPr>
      </w:pPr>
    </w:p>
    <w:p w14:paraId="4BEC3753" w14:textId="1DE3CC1F" w:rsidR="00601E77" w:rsidRPr="00601E77" w:rsidRDefault="00601E77">
      <w:pPr>
        <w:rPr>
          <w:rFonts w:ascii="Times New Roman" w:hAnsi="Times New Roman" w:cs="Times New Roman"/>
        </w:rPr>
      </w:pPr>
      <w:r w:rsidRPr="00601E77">
        <w:rPr>
          <w:rFonts w:ascii="Times New Roman" w:hAnsi="Times New Roman" w:cs="Times New Roman"/>
          <w:color w:val="222222"/>
          <w:sz w:val="22"/>
          <w:szCs w:val="22"/>
          <w:shd w:val="clear" w:color="auto" w:fill="FFFFFF"/>
        </w:rPr>
        <w:t>Ray J. White, Owner, Trout Habitat Specialists, Edmonds, WA</w:t>
      </w:r>
      <w:r w:rsidR="007620BE">
        <w:rPr>
          <w:rStyle w:val="apple-converted-space"/>
          <w:rFonts w:ascii="Times New Roman" w:hAnsi="Times New Roman" w:cs="Times New Roman"/>
          <w:color w:val="222222"/>
          <w:sz w:val="22"/>
          <w:szCs w:val="22"/>
          <w:shd w:val="clear" w:color="auto" w:fill="FFFFFF"/>
        </w:rPr>
        <w:t xml:space="preserve"> </w:t>
      </w:r>
      <w:hyperlink r:id="rId4" w:history="1">
        <w:r w:rsidR="007620BE" w:rsidRPr="00AD6E14">
          <w:rPr>
            <w:rStyle w:val="Hyperlink"/>
            <w:rFonts w:ascii="Times New Roman" w:hAnsi="Times New Roman" w:cs="Times New Roman"/>
            <w:sz w:val="22"/>
            <w:szCs w:val="22"/>
          </w:rPr>
          <w:t>rw@seanet.com</w:t>
        </w:r>
      </w:hyperlink>
    </w:p>
    <w:p w14:paraId="368A788B" w14:textId="038C5E69" w:rsidR="00FF082C" w:rsidRPr="00FF082C" w:rsidRDefault="00FF082C" w:rsidP="006F3B5C">
      <w:pPr>
        <w:ind w:right="-810"/>
        <w:rPr>
          <w:rFonts w:ascii="Times New Roman" w:hAnsi="Times New Roman" w:cs="Times New Roman"/>
        </w:rPr>
      </w:pPr>
      <w:r w:rsidRPr="00FF082C">
        <w:rPr>
          <w:rFonts w:ascii="Times New Roman" w:hAnsi="Times New Roman" w:cs="Times New Roman"/>
        </w:rPr>
        <w:t>Tracy Hames, Executive Director, Wisconsin Wetlands Association</w:t>
      </w:r>
      <w:r w:rsidR="00A129BB">
        <w:rPr>
          <w:rFonts w:ascii="Times New Roman" w:hAnsi="Times New Roman" w:cs="Times New Roman"/>
        </w:rPr>
        <w:t xml:space="preserve"> </w:t>
      </w:r>
      <w:hyperlink r:id="rId5" w:history="1">
        <w:r w:rsidR="006F3B5C" w:rsidRPr="006F3B5C">
          <w:rPr>
            <w:rStyle w:val="Hyperlink"/>
            <w:rFonts w:ascii="Times New Roman" w:hAnsi="Times New Roman" w:cs="Times New Roman"/>
          </w:rPr>
          <w:t>tracy.hames@wisconsinwetlands.org</w:t>
        </w:r>
      </w:hyperlink>
    </w:p>
    <w:p w14:paraId="426990E2" w14:textId="77777777" w:rsidR="00C974A6" w:rsidRDefault="00C974A6">
      <w:pPr>
        <w:rPr>
          <w:rFonts w:ascii="Times New Roman" w:hAnsi="Times New Roman" w:cs="Times New Roman"/>
        </w:rPr>
      </w:pPr>
    </w:p>
    <w:p w14:paraId="4E1A6232" w14:textId="3DE83F2D" w:rsidR="00FB6E11" w:rsidRDefault="00FB6E11">
      <w:pPr>
        <w:rPr>
          <w:rFonts w:ascii="Times New Roman" w:hAnsi="Times New Roman" w:cs="Times New Roman"/>
        </w:rPr>
      </w:pPr>
      <w:r>
        <w:rPr>
          <w:rFonts w:ascii="Times New Roman" w:hAnsi="Times New Roman" w:cs="Times New Roman"/>
        </w:rPr>
        <w:t>Photo</w:t>
      </w:r>
      <w:r w:rsidR="00A129BB">
        <w:rPr>
          <w:rFonts w:ascii="Times New Roman" w:hAnsi="Times New Roman" w:cs="Times New Roman"/>
        </w:rPr>
        <w:t>’</w:t>
      </w:r>
      <w:r>
        <w:rPr>
          <w:rFonts w:ascii="Times New Roman" w:hAnsi="Times New Roman" w:cs="Times New Roman"/>
        </w:rPr>
        <w:t>s by Ray White and Tracy Hames</w:t>
      </w:r>
    </w:p>
    <w:p w14:paraId="6343EE81" w14:textId="77777777" w:rsidR="00FB6E11" w:rsidRPr="007A25F8" w:rsidRDefault="00FB6E11">
      <w:pPr>
        <w:rPr>
          <w:rFonts w:ascii="Times New Roman" w:hAnsi="Times New Roman" w:cs="Times New Roman"/>
        </w:rPr>
      </w:pPr>
    </w:p>
    <w:p w14:paraId="6C0FF68B" w14:textId="2CCF1ECF" w:rsidR="00C974A6" w:rsidRPr="007A25F8" w:rsidRDefault="007354DF">
      <w:pPr>
        <w:rPr>
          <w:rFonts w:ascii="Times New Roman" w:hAnsi="Times New Roman" w:cs="Times New Roman"/>
        </w:rPr>
      </w:pPr>
      <w:ins w:id="0" w:author="Colin Thorne" w:date="2024-09-29T13:51:00Z" w16du:dateUtc="2024-09-29T20:51:00Z">
        <w:r>
          <w:rPr>
            <w:rFonts w:ascii="Times New Roman" w:hAnsi="Times New Roman" w:cs="Times New Roman"/>
          </w:rPr>
          <w:t>This Spring (</w:t>
        </w:r>
      </w:ins>
      <w:del w:id="1" w:author="Colin Thorne" w:date="2024-09-29T13:51:00Z" w16du:dateUtc="2024-09-29T20:51:00Z">
        <w:r w:rsidR="00C974A6" w:rsidRPr="007A25F8" w:rsidDel="007354DF">
          <w:rPr>
            <w:rFonts w:ascii="Times New Roman" w:hAnsi="Times New Roman" w:cs="Times New Roman"/>
          </w:rPr>
          <w:delText>In mid-</w:delText>
        </w:r>
      </w:del>
      <w:r w:rsidR="00C974A6" w:rsidRPr="007A25F8">
        <w:rPr>
          <w:rFonts w:ascii="Times New Roman" w:hAnsi="Times New Roman" w:cs="Times New Roman"/>
        </w:rPr>
        <w:t>April 2024</w:t>
      </w:r>
      <w:ins w:id="2" w:author="Colin Thorne" w:date="2024-09-29T13:51:00Z" w16du:dateUtc="2024-09-29T20:51:00Z">
        <w:r>
          <w:rPr>
            <w:rFonts w:ascii="Times New Roman" w:hAnsi="Times New Roman" w:cs="Times New Roman"/>
          </w:rPr>
          <w:t>)</w:t>
        </w:r>
      </w:ins>
      <w:r w:rsidR="00C974A6" w:rsidRPr="007A25F8">
        <w:rPr>
          <w:rFonts w:ascii="Times New Roman" w:hAnsi="Times New Roman" w:cs="Times New Roman"/>
        </w:rPr>
        <w:t xml:space="preserve">, </w:t>
      </w:r>
      <w:r w:rsidR="004E7371">
        <w:rPr>
          <w:rFonts w:ascii="Times New Roman" w:hAnsi="Times New Roman" w:cs="Times New Roman"/>
        </w:rPr>
        <w:t>we</w:t>
      </w:r>
      <w:r w:rsidR="00C974A6" w:rsidRPr="007A25F8">
        <w:rPr>
          <w:rFonts w:ascii="Times New Roman" w:hAnsi="Times New Roman" w:cs="Times New Roman"/>
        </w:rPr>
        <w:t xml:space="preserve"> </w:t>
      </w:r>
      <w:r w:rsidR="00BE52E6">
        <w:rPr>
          <w:rFonts w:ascii="Times New Roman" w:hAnsi="Times New Roman" w:cs="Times New Roman"/>
        </w:rPr>
        <w:t>toured</w:t>
      </w:r>
      <w:r w:rsidR="00C974A6" w:rsidRPr="007A25F8">
        <w:rPr>
          <w:rFonts w:ascii="Times New Roman" w:hAnsi="Times New Roman" w:cs="Times New Roman"/>
        </w:rPr>
        <w:t xml:space="preserve"> a </w:t>
      </w:r>
      <w:r w:rsidR="00BE52E6">
        <w:rPr>
          <w:rFonts w:ascii="Times New Roman" w:hAnsi="Times New Roman" w:cs="Times New Roman"/>
        </w:rPr>
        <w:t>number</w:t>
      </w:r>
      <w:r w:rsidR="00BE52E6" w:rsidRPr="007A25F8">
        <w:rPr>
          <w:rFonts w:ascii="Times New Roman" w:hAnsi="Times New Roman" w:cs="Times New Roman"/>
        </w:rPr>
        <w:t xml:space="preserve"> </w:t>
      </w:r>
      <w:r w:rsidR="00C974A6" w:rsidRPr="007A25F8">
        <w:rPr>
          <w:rFonts w:ascii="Times New Roman" w:hAnsi="Times New Roman" w:cs="Times New Roman"/>
        </w:rPr>
        <w:t xml:space="preserve">of </w:t>
      </w:r>
      <w:hyperlink r:id="rId6" w:history="1">
        <w:r w:rsidR="00C974A6" w:rsidRPr="007620BE">
          <w:rPr>
            <w:rStyle w:val="Hyperlink"/>
            <w:rFonts w:ascii="Times New Roman" w:hAnsi="Times New Roman" w:cs="Times New Roman"/>
          </w:rPr>
          <w:t>Stage Zero</w:t>
        </w:r>
      </w:hyperlink>
      <w:r w:rsidR="00C974A6" w:rsidRPr="007A25F8">
        <w:rPr>
          <w:rFonts w:ascii="Times New Roman" w:hAnsi="Times New Roman" w:cs="Times New Roman"/>
        </w:rPr>
        <w:t xml:space="preserve"> restoration projects across Central Oregon. The tour was </w:t>
      </w:r>
      <w:r w:rsidR="00BE52E6">
        <w:rPr>
          <w:rFonts w:ascii="Times New Roman" w:hAnsi="Times New Roman" w:cs="Times New Roman"/>
        </w:rPr>
        <w:t>coordinated</w:t>
      </w:r>
      <w:r w:rsidR="00BE52E6" w:rsidRPr="007A25F8">
        <w:rPr>
          <w:rFonts w:ascii="Times New Roman" w:hAnsi="Times New Roman" w:cs="Times New Roman"/>
        </w:rPr>
        <w:t xml:space="preserve"> </w:t>
      </w:r>
      <w:r w:rsidR="00C974A6" w:rsidRPr="007A25F8">
        <w:rPr>
          <w:rFonts w:ascii="Times New Roman" w:hAnsi="Times New Roman" w:cs="Times New Roman"/>
        </w:rPr>
        <w:t xml:space="preserve">by </w:t>
      </w:r>
      <w:hyperlink r:id="rId7" w:history="1">
        <w:r w:rsidR="00C974A6" w:rsidRPr="009C2F60">
          <w:rPr>
            <w:rStyle w:val="Hyperlink"/>
            <w:rFonts w:ascii="Times New Roman" w:hAnsi="Times New Roman" w:cs="Times New Roman"/>
          </w:rPr>
          <w:t>Colin Thorne</w:t>
        </w:r>
      </w:hyperlink>
      <w:r w:rsidR="00C974A6" w:rsidRPr="007A25F8">
        <w:rPr>
          <w:rFonts w:ascii="Times New Roman" w:hAnsi="Times New Roman" w:cs="Times New Roman"/>
        </w:rPr>
        <w:t xml:space="preserve"> along with diverse interdisciplinary group</w:t>
      </w:r>
      <w:r w:rsidR="00EF4287" w:rsidRPr="007A25F8">
        <w:rPr>
          <w:rFonts w:ascii="Times New Roman" w:hAnsi="Times New Roman" w:cs="Times New Roman"/>
        </w:rPr>
        <w:t>s</w:t>
      </w:r>
      <w:r w:rsidR="00C974A6" w:rsidRPr="007A25F8">
        <w:rPr>
          <w:rFonts w:ascii="Times New Roman" w:hAnsi="Times New Roman" w:cs="Times New Roman"/>
        </w:rPr>
        <w:t xml:space="preserve"> of folks involved in the work being conducted at each location.</w:t>
      </w:r>
      <w:r w:rsidR="00EF4287" w:rsidRPr="007A25F8">
        <w:rPr>
          <w:rFonts w:ascii="Times New Roman" w:hAnsi="Times New Roman" w:cs="Times New Roman"/>
        </w:rPr>
        <w:t xml:space="preserve"> Ray’s interest was in learning about </w:t>
      </w:r>
      <w:ins w:id="3" w:author="Colin Thorne" w:date="2024-09-29T13:53:00Z" w16du:dateUtc="2024-09-29T20:53:00Z">
        <w:r>
          <w:rPr>
            <w:rFonts w:ascii="Times New Roman" w:hAnsi="Times New Roman" w:cs="Times New Roman"/>
          </w:rPr>
          <w:t xml:space="preserve">the </w:t>
        </w:r>
      </w:ins>
      <w:ins w:id="4" w:author="Colin Thorne" w:date="2024-09-29T13:52:00Z" w16du:dateUtc="2024-09-29T20:52:00Z">
        <w:r>
          <w:rPr>
            <w:rFonts w:ascii="Times New Roman" w:hAnsi="Times New Roman" w:cs="Times New Roman"/>
          </w:rPr>
          <w:t xml:space="preserve">novel </w:t>
        </w:r>
      </w:ins>
      <w:r w:rsidR="00EF4287" w:rsidRPr="007A25F8">
        <w:rPr>
          <w:rFonts w:ascii="Times New Roman" w:hAnsi="Times New Roman" w:cs="Times New Roman"/>
        </w:rPr>
        <w:t xml:space="preserve">river restoration approaches being developed in </w:t>
      </w:r>
      <w:ins w:id="5" w:author="Colin Thorne" w:date="2024-09-29T13:53:00Z" w16du:dateUtc="2024-09-29T20:53:00Z">
        <w:r>
          <w:rPr>
            <w:rFonts w:ascii="Times New Roman" w:hAnsi="Times New Roman" w:cs="Times New Roman"/>
          </w:rPr>
          <w:t xml:space="preserve">Oregon and applied in </w:t>
        </w:r>
      </w:ins>
      <w:r w:rsidR="00EF4287" w:rsidRPr="007A25F8">
        <w:rPr>
          <w:rFonts w:ascii="Times New Roman" w:hAnsi="Times New Roman" w:cs="Times New Roman"/>
        </w:rPr>
        <w:t xml:space="preserve">a variety of situations. </w:t>
      </w:r>
      <w:r w:rsidR="007620BE">
        <w:rPr>
          <w:rFonts w:ascii="Times New Roman" w:hAnsi="Times New Roman" w:cs="Times New Roman"/>
        </w:rPr>
        <w:t>Tracy’s</w:t>
      </w:r>
      <w:r w:rsidR="00EF4287" w:rsidRPr="007A25F8">
        <w:rPr>
          <w:rFonts w:ascii="Times New Roman" w:hAnsi="Times New Roman" w:cs="Times New Roman"/>
        </w:rPr>
        <w:t xml:space="preserve"> interest was in seeing how Stage Zero concepts are being used in real-world floodplain restoration efforts, with an eye on lessons learned in Oregon that may be useful in promoting </w:t>
      </w:r>
      <w:r w:rsidR="00BE52E6">
        <w:rPr>
          <w:rFonts w:ascii="Times New Roman" w:hAnsi="Times New Roman" w:cs="Times New Roman"/>
        </w:rPr>
        <w:t xml:space="preserve">restoration of </w:t>
      </w:r>
      <w:ins w:id="6" w:author="Colin Thorne" w:date="2024-09-29T13:54:00Z" w16du:dateUtc="2024-09-29T20:54:00Z">
        <w:r>
          <w:rPr>
            <w:rFonts w:ascii="Times New Roman" w:hAnsi="Times New Roman" w:cs="Times New Roman"/>
          </w:rPr>
          <w:t xml:space="preserve">adversely impacted </w:t>
        </w:r>
      </w:ins>
      <w:r w:rsidR="00BE52E6">
        <w:rPr>
          <w:rFonts w:ascii="Times New Roman" w:hAnsi="Times New Roman" w:cs="Times New Roman"/>
        </w:rPr>
        <w:t xml:space="preserve">streams to their </w:t>
      </w:r>
      <w:r w:rsidR="00EF4287" w:rsidRPr="007A25F8">
        <w:rPr>
          <w:rFonts w:ascii="Times New Roman" w:hAnsi="Times New Roman" w:cs="Times New Roman"/>
        </w:rPr>
        <w:t xml:space="preserve">Stage Zero </w:t>
      </w:r>
      <w:r w:rsidR="00BE52E6">
        <w:rPr>
          <w:rFonts w:ascii="Times New Roman" w:hAnsi="Times New Roman" w:cs="Times New Roman"/>
        </w:rPr>
        <w:t>condition</w:t>
      </w:r>
      <w:r w:rsidR="00BE52E6" w:rsidRPr="007A25F8">
        <w:rPr>
          <w:rFonts w:ascii="Times New Roman" w:hAnsi="Times New Roman" w:cs="Times New Roman"/>
        </w:rPr>
        <w:t xml:space="preserve"> </w:t>
      </w:r>
      <w:r w:rsidR="00EF4287" w:rsidRPr="007A25F8">
        <w:rPr>
          <w:rFonts w:ascii="Times New Roman" w:hAnsi="Times New Roman" w:cs="Times New Roman"/>
        </w:rPr>
        <w:t>in Wisconsin.</w:t>
      </w:r>
      <w:r w:rsidR="00B8210F" w:rsidRPr="007A25F8">
        <w:rPr>
          <w:rFonts w:ascii="Times New Roman" w:hAnsi="Times New Roman" w:cs="Times New Roman"/>
        </w:rPr>
        <w:t xml:space="preserve"> Four days on the road with Colin certainly gave us much to consider.</w:t>
      </w:r>
      <w:r w:rsidR="00BE52E6">
        <w:rPr>
          <w:rFonts w:ascii="Times New Roman" w:hAnsi="Times New Roman" w:cs="Times New Roman"/>
        </w:rPr>
        <w:t xml:space="preserve"> We covered a wide range of fluvial environments, starting near the southern </w:t>
      </w:r>
      <w:r w:rsidR="00991B4D">
        <w:rPr>
          <w:rFonts w:ascii="Times New Roman" w:hAnsi="Times New Roman" w:cs="Times New Roman"/>
        </w:rPr>
        <w:t xml:space="preserve">Oregon </w:t>
      </w:r>
      <w:r w:rsidR="00BE52E6">
        <w:rPr>
          <w:rFonts w:ascii="Times New Roman" w:hAnsi="Times New Roman" w:cs="Times New Roman"/>
        </w:rPr>
        <w:t>coast, and working our way east, through the Cascades and into the interior Columbia Basin.</w:t>
      </w:r>
    </w:p>
    <w:p w14:paraId="5CFA2381" w14:textId="77777777" w:rsidR="00B8210F" w:rsidRPr="007A25F8" w:rsidRDefault="00B8210F">
      <w:pPr>
        <w:rPr>
          <w:rFonts w:ascii="Times New Roman" w:hAnsi="Times New Roman" w:cs="Times New Roman"/>
        </w:rPr>
      </w:pPr>
    </w:p>
    <w:p w14:paraId="0612AA27" w14:textId="5DD3E85C" w:rsidR="00B8210F" w:rsidRPr="007A25F8" w:rsidRDefault="00352AF6">
      <w:pPr>
        <w:rPr>
          <w:rFonts w:ascii="Times New Roman" w:hAnsi="Times New Roman" w:cs="Times New Roman"/>
        </w:rPr>
      </w:pPr>
      <w:r>
        <w:rPr>
          <w:rFonts w:ascii="Times New Roman" w:hAnsi="Times New Roman" w:cs="Times New Roman"/>
          <w:b/>
          <w:bCs/>
        </w:rPr>
        <w:t xml:space="preserve">Day 1: </w:t>
      </w:r>
      <w:r w:rsidR="00B8210F" w:rsidRPr="007A25F8">
        <w:rPr>
          <w:rFonts w:ascii="Times New Roman" w:hAnsi="Times New Roman" w:cs="Times New Roman"/>
          <w:b/>
          <w:bCs/>
        </w:rPr>
        <w:t xml:space="preserve">Fivemile </w:t>
      </w:r>
      <w:r w:rsidR="006215CF">
        <w:rPr>
          <w:rFonts w:ascii="Times New Roman" w:hAnsi="Times New Roman" w:cs="Times New Roman"/>
          <w:b/>
          <w:bCs/>
        </w:rPr>
        <w:t xml:space="preserve">and Bell </w:t>
      </w:r>
      <w:r w:rsidR="00B8210F" w:rsidRPr="007A25F8">
        <w:rPr>
          <w:rFonts w:ascii="Times New Roman" w:hAnsi="Times New Roman" w:cs="Times New Roman"/>
          <w:b/>
          <w:bCs/>
        </w:rPr>
        <w:t>Creek</w:t>
      </w:r>
      <w:r w:rsidR="006215CF">
        <w:rPr>
          <w:rFonts w:ascii="Times New Roman" w:hAnsi="Times New Roman" w:cs="Times New Roman"/>
          <w:b/>
          <w:bCs/>
        </w:rPr>
        <w:t>s</w:t>
      </w:r>
      <w:r w:rsidR="00297BD0">
        <w:rPr>
          <w:rFonts w:ascii="Times New Roman" w:hAnsi="Times New Roman" w:cs="Times New Roman"/>
          <w:b/>
          <w:bCs/>
        </w:rPr>
        <w:t>, near Florence, OR</w:t>
      </w:r>
      <w:r w:rsidR="008815ED">
        <w:rPr>
          <w:rFonts w:ascii="Times New Roman" w:hAnsi="Times New Roman" w:cs="Times New Roman"/>
          <w:b/>
          <w:bCs/>
        </w:rPr>
        <w:t xml:space="preserve"> (see Figures 1-6)</w:t>
      </w:r>
      <w:r w:rsidR="00B60AC8" w:rsidRPr="007A25F8">
        <w:rPr>
          <w:rFonts w:ascii="Times New Roman" w:hAnsi="Times New Roman" w:cs="Times New Roman"/>
          <w:b/>
          <w:bCs/>
        </w:rPr>
        <w:t>.</w:t>
      </w:r>
      <w:r w:rsidR="00B8210F" w:rsidRPr="007A25F8">
        <w:rPr>
          <w:rFonts w:ascii="Times New Roman" w:hAnsi="Times New Roman" w:cs="Times New Roman"/>
        </w:rPr>
        <w:t xml:space="preserve"> On day </w:t>
      </w:r>
      <w:r w:rsidR="00336A04" w:rsidRPr="007A25F8">
        <w:rPr>
          <w:rFonts w:ascii="Times New Roman" w:hAnsi="Times New Roman" w:cs="Times New Roman"/>
        </w:rPr>
        <w:t>1</w:t>
      </w:r>
      <w:r w:rsidR="00991B4D">
        <w:rPr>
          <w:rFonts w:ascii="Times New Roman" w:hAnsi="Times New Roman" w:cs="Times New Roman"/>
        </w:rPr>
        <w:t>,</w:t>
      </w:r>
      <w:r w:rsidR="00B8210F" w:rsidRPr="007A25F8">
        <w:rPr>
          <w:rFonts w:ascii="Times New Roman" w:hAnsi="Times New Roman" w:cs="Times New Roman"/>
        </w:rPr>
        <w:t xml:space="preserve"> we were introduced to Paul Burns, </w:t>
      </w:r>
      <w:r w:rsidR="0037772A" w:rsidRPr="007A25F8">
        <w:rPr>
          <w:rFonts w:ascii="Times New Roman" w:hAnsi="Times New Roman" w:cs="Times New Roman"/>
        </w:rPr>
        <w:t xml:space="preserve">USFS </w:t>
      </w:r>
      <w:r w:rsidR="00B8210F" w:rsidRPr="007A25F8">
        <w:rPr>
          <w:rFonts w:ascii="Times New Roman" w:hAnsi="Times New Roman" w:cs="Times New Roman"/>
        </w:rPr>
        <w:t xml:space="preserve">fisheries biologist with </w:t>
      </w:r>
      <w:r w:rsidR="00B60AC8" w:rsidRPr="007A25F8">
        <w:rPr>
          <w:rFonts w:ascii="Times New Roman" w:hAnsi="Times New Roman" w:cs="Times New Roman"/>
        </w:rPr>
        <w:t xml:space="preserve">the </w:t>
      </w:r>
      <w:hyperlink r:id="rId8" w:history="1">
        <w:r w:rsidR="00B60AC8" w:rsidRPr="007620BE">
          <w:rPr>
            <w:rStyle w:val="Hyperlink"/>
            <w:rFonts w:ascii="Times New Roman" w:hAnsi="Times New Roman" w:cs="Times New Roman"/>
          </w:rPr>
          <w:t>Sinslaw National</w:t>
        </w:r>
        <w:r w:rsidR="00B8210F" w:rsidRPr="007620BE">
          <w:rPr>
            <w:rStyle w:val="Hyperlink"/>
            <w:rFonts w:ascii="Times New Roman" w:hAnsi="Times New Roman" w:cs="Times New Roman"/>
          </w:rPr>
          <w:t xml:space="preserve"> Forest</w:t>
        </w:r>
      </w:hyperlink>
      <w:r w:rsidR="00BE52E6">
        <w:rPr>
          <w:rStyle w:val="Hyperlink"/>
          <w:rFonts w:ascii="Times New Roman" w:hAnsi="Times New Roman" w:cs="Times New Roman"/>
        </w:rPr>
        <w:t xml:space="preserve"> </w:t>
      </w:r>
      <w:r w:rsidR="00BE52E6" w:rsidRPr="006F3B5C">
        <w:rPr>
          <w:rFonts w:ascii="Times New Roman" w:hAnsi="Times New Roman" w:cs="Times New Roman"/>
        </w:rPr>
        <w:t>and USFS ‘Enterprise Team’</w:t>
      </w:r>
      <w:ins w:id="7" w:author="Colin Thorne" w:date="2024-09-29T13:58:00Z" w16du:dateUtc="2024-09-29T20:58:00Z">
        <w:r w:rsidR="007354DF">
          <w:rPr>
            <w:rFonts w:ascii="Times New Roman" w:hAnsi="Times New Roman" w:cs="Times New Roman"/>
          </w:rPr>
          <w:t xml:space="preserve"> </w:t>
        </w:r>
        <w:r w:rsidR="007354DF">
          <w:rPr>
            <w:rFonts w:ascii="Times New Roman" w:hAnsi="Times New Roman" w:cs="Times New Roman"/>
          </w:rPr>
          <w:fldChar w:fldCharType="begin"/>
        </w:r>
        <w:r w:rsidR="007354DF">
          <w:rPr>
            <w:rFonts w:ascii="Times New Roman" w:hAnsi="Times New Roman" w:cs="Times New Roman"/>
          </w:rPr>
          <w:instrText>HYPERLINK "</w:instrText>
        </w:r>
        <w:r w:rsidR="007354DF" w:rsidRPr="007354DF">
          <w:rPr>
            <w:rFonts w:ascii="Times New Roman" w:hAnsi="Times New Roman" w:cs="Times New Roman"/>
          </w:rPr>
          <w:instrText>https://www.fs.usda.gov/enterprise/skills-and-services.php</w:instrText>
        </w:r>
        <w:r w:rsidR="007354DF">
          <w:rPr>
            <w:rFonts w:ascii="Times New Roman" w:hAnsi="Times New Roman" w:cs="Times New Roman"/>
          </w:rPr>
          <w:instrText>"</w:instrText>
        </w:r>
        <w:r w:rsidR="007354DF">
          <w:rPr>
            <w:rFonts w:ascii="Times New Roman" w:hAnsi="Times New Roman" w:cs="Times New Roman"/>
          </w:rPr>
          <w:fldChar w:fldCharType="separate"/>
        </w:r>
        <w:r w:rsidR="007354DF" w:rsidRPr="003D1E0F">
          <w:rPr>
            <w:rStyle w:val="Hyperlink"/>
            <w:rFonts w:ascii="Times New Roman" w:hAnsi="Times New Roman" w:cs="Times New Roman"/>
          </w:rPr>
          <w:t>https://www.fs.usda.gov/enterprise/skills-and-services.php</w:t>
        </w:r>
        <w:r w:rsidR="007354DF">
          <w:rPr>
            <w:rFonts w:ascii="Times New Roman" w:hAnsi="Times New Roman" w:cs="Times New Roman"/>
          </w:rPr>
          <w:fldChar w:fldCharType="end"/>
        </w:r>
      </w:ins>
      <w:r w:rsidR="00B8210F" w:rsidRPr="007A25F8">
        <w:rPr>
          <w:rFonts w:ascii="Times New Roman" w:hAnsi="Times New Roman" w:cs="Times New Roman"/>
        </w:rPr>
        <w:t>. Paul</w:t>
      </w:r>
      <w:r w:rsidR="00D94F5E" w:rsidRPr="007A25F8">
        <w:rPr>
          <w:rFonts w:ascii="Times New Roman" w:hAnsi="Times New Roman" w:cs="Times New Roman"/>
        </w:rPr>
        <w:t xml:space="preserve"> is</w:t>
      </w:r>
      <w:r w:rsidR="00B8210F" w:rsidRPr="007A25F8">
        <w:rPr>
          <w:rFonts w:ascii="Times New Roman" w:hAnsi="Times New Roman" w:cs="Times New Roman"/>
        </w:rPr>
        <w:t xml:space="preserve"> a transplanted Wisconsin</w:t>
      </w:r>
      <w:r w:rsidR="00D94F5E" w:rsidRPr="007A25F8">
        <w:rPr>
          <w:rFonts w:ascii="Times New Roman" w:hAnsi="Times New Roman" w:cs="Times New Roman"/>
        </w:rPr>
        <w:t>ite</w:t>
      </w:r>
      <w:r w:rsidR="00B8210F" w:rsidRPr="007A25F8">
        <w:rPr>
          <w:rFonts w:ascii="Times New Roman" w:hAnsi="Times New Roman" w:cs="Times New Roman"/>
        </w:rPr>
        <w:t xml:space="preserve"> and life-long Packers fan. </w:t>
      </w:r>
      <w:r w:rsidR="00BE52E6">
        <w:rPr>
          <w:rFonts w:ascii="Times New Roman" w:hAnsi="Times New Roman" w:cs="Times New Roman"/>
        </w:rPr>
        <w:t>He</w:t>
      </w:r>
      <w:r w:rsidR="00BE52E6" w:rsidRPr="007A25F8">
        <w:rPr>
          <w:rFonts w:ascii="Times New Roman" w:hAnsi="Times New Roman" w:cs="Times New Roman"/>
        </w:rPr>
        <w:t xml:space="preserve"> </w:t>
      </w:r>
      <w:r w:rsidR="00B8210F" w:rsidRPr="007A25F8">
        <w:rPr>
          <w:rFonts w:ascii="Times New Roman" w:hAnsi="Times New Roman" w:cs="Times New Roman"/>
        </w:rPr>
        <w:t xml:space="preserve">explained how </w:t>
      </w:r>
      <w:hyperlink r:id="rId9" w:history="1">
        <w:r w:rsidR="00B8210F" w:rsidRPr="007620BE">
          <w:rPr>
            <w:rStyle w:val="Hyperlink"/>
            <w:rFonts w:ascii="Times New Roman" w:hAnsi="Times New Roman" w:cs="Times New Roman"/>
          </w:rPr>
          <w:t xml:space="preserve">Fivemile </w:t>
        </w:r>
        <w:r w:rsidR="006215CF" w:rsidRPr="007620BE">
          <w:rPr>
            <w:rStyle w:val="Hyperlink"/>
            <w:rFonts w:ascii="Times New Roman" w:hAnsi="Times New Roman" w:cs="Times New Roman"/>
          </w:rPr>
          <w:t xml:space="preserve">and Bell </w:t>
        </w:r>
        <w:r w:rsidR="00B8210F" w:rsidRPr="007620BE">
          <w:rPr>
            <w:rStyle w:val="Hyperlink"/>
            <w:rFonts w:ascii="Times New Roman" w:hAnsi="Times New Roman" w:cs="Times New Roman"/>
          </w:rPr>
          <w:t>Creek</w:t>
        </w:r>
        <w:r w:rsidR="006215CF" w:rsidRPr="007620BE">
          <w:rPr>
            <w:rStyle w:val="Hyperlink"/>
            <w:rFonts w:ascii="Times New Roman" w:hAnsi="Times New Roman" w:cs="Times New Roman"/>
          </w:rPr>
          <w:t>s</w:t>
        </w:r>
      </w:hyperlink>
      <w:r w:rsidR="00E71B67" w:rsidRPr="007A25F8">
        <w:rPr>
          <w:rFonts w:ascii="Times New Roman" w:hAnsi="Times New Roman" w:cs="Times New Roman"/>
        </w:rPr>
        <w:t>, like so many other creeks across the continent, ha</w:t>
      </w:r>
      <w:r w:rsidR="00A47B25">
        <w:rPr>
          <w:rFonts w:ascii="Times New Roman" w:hAnsi="Times New Roman" w:cs="Times New Roman"/>
        </w:rPr>
        <w:t>ve</w:t>
      </w:r>
      <w:r w:rsidR="00E71B67" w:rsidRPr="007A25F8">
        <w:rPr>
          <w:rFonts w:ascii="Times New Roman" w:hAnsi="Times New Roman" w:cs="Times New Roman"/>
        </w:rPr>
        <w:t xml:space="preserve"> suffered </w:t>
      </w:r>
      <w:r w:rsidR="00D94F5E" w:rsidRPr="007A25F8">
        <w:rPr>
          <w:rFonts w:ascii="Times New Roman" w:hAnsi="Times New Roman" w:cs="Times New Roman"/>
        </w:rPr>
        <w:t xml:space="preserve">the effects of </w:t>
      </w:r>
      <w:r w:rsidR="00E71B67" w:rsidRPr="007A25F8">
        <w:rPr>
          <w:rFonts w:ascii="Times New Roman" w:hAnsi="Times New Roman" w:cs="Times New Roman"/>
        </w:rPr>
        <w:t xml:space="preserve">watershed disturbance over 100+ years. </w:t>
      </w:r>
      <w:r w:rsidR="00D94F5E" w:rsidRPr="007A25F8">
        <w:rPr>
          <w:rFonts w:ascii="Times New Roman" w:hAnsi="Times New Roman" w:cs="Times New Roman"/>
        </w:rPr>
        <w:t>F</w:t>
      </w:r>
      <w:r w:rsidR="003B20BD" w:rsidRPr="007A25F8">
        <w:rPr>
          <w:rFonts w:ascii="Times New Roman" w:hAnsi="Times New Roman" w:cs="Times New Roman"/>
        </w:rPr>
        <w:t xml:space="preserve">orest clearcutting </w:t>
      </w:r>
      <w:r w:rsidR="00E71B67" w:rsidRPr="007A25F8">
        <w:rPr>
          <w:rFonts w:ascii="Times New Roman" w:hAnsi="Times New Roman" w:cs="Times New Roman"/>
        </w:rPr>
        <w:t>bur</w:t>
      </w:r>
      <w:r w:rsidR="00D94F5E" w:rsidRPr="007A25F8">
        <w:rPr>
          <w:rFonts w:ascii="Times New Roman" w:hAnsi="Times New Roman" w:cs="Times New Roman"/>
        </w:rPr>
        <w:t>ied</w:t>
      </w:r>
      <w:r w:rsidR="00E71B67" w:rsidRPr="007A25F8">
        <w:rPr>
          <w:rFonts w:ascii="Times New Roman" w:hAnsi="Times New Roman" w:cs="Times New Roman"/>
        </w:rPr>
        <w:t xml:space="preserve"> the </w:t>
      </w:r>
      <w:r w:rsidR="003B20BD" w:rsidRPr="007A25F8">
        <w:rPr>
          <w:rFonts w:ascii="Times New Roman" w:hAnsi="Times New Roman" w:cs="Times New Roman"/>
        </w:rPr>
        <w:t>channel</w:t>
      </w:r>
      <w:r w:rsidR="00A47B25">
        <w:rPr>
          <w:rFonts w:ascii="Times New Roman" w:hAnsi="Times New Roman" w:cs="Times New Roman"/>
        </w:rPr>
        <w:t>s</w:t>
      </w:r>
      <w:r w:rsidR="003B20BD" w:rsidRPr="007A25F8">
        <w:rPr>
          <w:rFonts w:ascii="Times New Roman" w:hAnsi="Times New Roman" w:cs="Times New Roman"/>
        </w:rPr>
        <w:t xml:space="preserve"> </w:t>
      </w:r>
      <w:r w:rsidR="00D94F5E" w:rsidRPr="007A25F8">
        <w:rPr>
          <w:rFonts w:ascii="Times New Roman" w:hAnsi="Times New Roman" w:cs="Times New Roman"/>
        </w:rPr>
        <w:t xml:space="preserve">and </w:t>
      </w:r>
      <w:r w:rsidR="00E71B67" w:rsidRPr="007A25F8">
        <w:rPr>
          <w:rFonts w:ascii="Times New Roman" w:hAnsi="Times New Roman" w:cs="Times New Roman"/>
        </w:rPr>
        <w:t>floodplain</w:t>
      </w:r>
      <w:r w:rsidR="00A47B25">
        <w:rPr>
          <w:rFonts w:ascii="Times New Roman" w:hAnsi="Times New Roman" w:cs="Times New Roman"/>
        </w:rPr>
        <w:t>s</w:t>
      </w:r>
      <w:r w:rsidR="00E71B67" w:rsidRPr="007A25F8">
        <w:rPr>
          <w:rFonts w:ascii="Times New Roman" w:hAnsi="Times New Roman" w:cs="Times New Roman"/>
        </w:rPr>
        <w:t xml:space="preserve"> in </w:t>
      </w:r>
      <w:ins w:id="8" w:author="Colin Thorne" w:date="2024-09-29T13:59:00Z" w16du:dateUtc="2024-09-29T20:59:00Z">
        <w:r w:rsidR="007354DF">
          <w:rPr>
            <w:rFonts w:ascii="Times New Roman" w:hAnsi="Times New Roman" w:cs="Times New Roman"/>
          </w:rPr>
          <w:t xml:space="preserve">‘legacy’ </w:t>
        </w:r>
      </w:ins>
      <w:r w:rsidR="00E71B67" w:rsidRPr="007A25F8">
        <w:rPr>
          <w:rFonts w:ascii="Times New Roman" w:hAnsi="Times New Roman" w:cs="Times New Roman"/>
        </w:rPr>
        <w:t>sediment</w:t>
      </w:r>
      <w:r w:rsidR="00D94F5E" w:rsidRPr="007A25F8">
        <w:rPr>
          <w:rFonts w:ascii="Times New Roman" w:hAnsi="Times New Roman" w:cs="Times New Roman"/>
        </w:rPr>
        <w:t xml:space="preserve">, </w:t>
      </w:r>
      <w:r w:rsidR="00A47B25">
        <w:rPr>
          <w:rFonts w:ascii="Times New Roman" w:hAnsi="Times New Roman" w:cs="Times New Roman"/>
        </w:rPr>
        <w:t xml:space="preserve">and </w:t>
      </w:r>
      <w:r w:rsidR="00D94F5E" w:rsidRPr="007A25F8">
        <w:rPr>
          <w:rFonts w:ascii="Times New Roman" w:hAnsi="Times New Roman" w:cs="Times New Roman"/>
        </w:rPr>
        <w:t>c</w:t>
      </w:r>
      <w:r w:rsidR="00E71B67" w:rsidRPr="007A25F8">
        <w:rPr>
          <w:rFonts w:ascii="Times New Roman" w:hAnsi="Times New Roman" w:cs="Times New Roman"/>
        </w:rPr>
        <w:t xml:space="preserve">hannel </w:t>
      </w:r>
      <w:r w:rsidR="0022181F">
        <w:rPr>
          <w:rFonts w:ascii="Times New Roman" w:hAnsi="Times New Roman" w:cs="Times New Roman"/>
        </w:rPr>
        <w:t>ditching</w:t>
      </w:r>
      <w:r w:rsidR="00E71B67" w:rsidRPr="007A25F8">
        <w:rPr>
          <w:rFonts w:ascii="Times New Roman" w:hAnsi="Times New Roman" w:cs="Times New Roman"/>
        </w:rPr>
        <w:t xml:space="preserve"> </w:t>
      </w:r>
      <w:r w:rsidR="003B20BD" w:rsidRPr="007A25F8">
        <w:rPr>
          <w:rFonts w:ascii="Times New Roman" w:hAnsi="Times New Roman" w:cs="Times New Roman"/>
        </w:rPr>
        <w:t xml:space="preserve">concentrated flood flows, causing channel incision and </w:t>
      </w:r>
      <w:del w:id="9" w:author="Colin Thorne" w:date="2024-09-29T13:59:00Z" w16du:dateUtc="2024-09-29T20:59:00Z">
        <w:r w:rsidR="003B20BD" w:rsidRPr="007A25F8" w:rsidDel="007354DF">
          <w:rPr>
            <w:rFonts w:ascii="Times New Roman" w:hAnsi="Times New Roman" w:cs="Times New Roman"/>
          </w:rPr>
          <w:delText xml:space="preserve">further </w:delText>
        </w:r>
      </w:del>
      <w:r w:rsidR="003B20BD" w:rsidRPr="007A25F8">
        <w:rPr>
          <w:rFonts w:ascii="Times New Roman" w:hAnsi="Times New Roman" w:cs="Times New Roman"/>
        </w:rPr>
        <w:t>floodplain disconnection. The result</w:t>
      </w:r>
      <w:r w:rsidR="006215CF">
        <w:rPr>
          <w:rFonts w:ascii="Times New Roman" w:hAnsi="Times New Roman" w:cs="Times New Roman"/>
        </w:rPr>
        <w:t>s</w:t>
      </w:r>
      <w:r w:rsidR="003B20BD" w:rsidRPr="007A25F8">
        <w:rPr>
          <w:rFonts w:ascii="Times New Roman" w:hAnsi="Times New Roman" w:cs="Times New Roman"/>
        </w:rPr>
        <w:t xml:space="preserve"> w</w:t>
      </w:r>
      <w:r w:rsidR="006215CF">
        <w:rPr>
          <w:rFonts w:ascii="Times New Roman" w:hAnsi="Times New Roman" w:cs="Times New Roman"/>
        </w:rPr>
        <w:t>ere</w:t>
      </w:r>
      <w:r w:rsidR="003B20BD" w:rsidRPr="007A25F8">
        <w:rPr>
          <w:rFonts w:ascii="Times New Roman" w:hAnsi="Times New Roman" w:cs="Times New Roman"/>
        </w:rPr>
        <w:t xml:space="preserve"> creek</w:t>
      </w:r>
      <w:r w:rsidR="006215CF">
        <w:rPr>
          <w:rFonts w:ascii="Times New Roman" w:hAnsi="Times New Roman" w:cs="Times New Roman"/>
        </w:rPr>
        <w:t>s</w:t>
      </w:r>
      <w:r w:rsidR="003B20BD" w:rsidRPr="007A25F8">
        <w:rPr>
          <w:rFonts w:ascii="Times New Roman" w:hAnsi="Times New Roman" w:cs="Times New Roman"/>
        </w:rPr>
        <w:t xml:space="preserve"> out of balance, vulnerable to flashy runoff, and suffering from reduced </w:t>
      </w:r>
      <w:r w:rsidR="00BE52E6">
        <w:rPr>
          <w:rFonts w:ascii="Times New Roman" w:hAnsi="Times New Roman" w:cs="Times New Roman"/>
        </w:rPr>
        <w:t xml:space="preserve">morphological </w:t>
      </w:r>
      <w:r w:rsidR="003B20BD" w:rsidRPr="007A25F8">
        <w:rPr>
          <w:rFonts w:ascii="Times New Roman" w:hAnsi="Times New Roman" w:cs="Times New Roman"/>
        </w:rPr>
        <w:t>complexity</w:t>
      </w:r>
      <w:r w:rsidR="0037772A" w:rsidRPr="007A25F8">
        <w:rPr>
          <w:rFonts w:ascii="Times New Roman" w:hAnsi="Times New Roman" w:cs="Times New Roman"/>
        </w:rPr>
        <w:t xml:space="preserve"> and </w:t>
      </w:r>
      <w:r w:rsidR="003B20BD" w:rsidRPr="007A25F8">
        <w:rPr>
          <w:rFonts w:ascii="Times New Roman" w:hAnsi="Times New Roman" w:cs="Times New Roman"/>
        </w:rPr>
        <w:t>biodiversity.</w:t>
      </w:r>
      <w:r w:rsidR="0037772A" w:rsidRPr="007A25F8">
        <w:rPr>
          <w:rFonts w:ascii="Times New Roman" w:hAnsi="Times New Roman" w:cs="Times New Roman"/>
        </w:rPr>
        <w:t xml:space="preserve"> </w:t>
      </w:r>
      <w:r w:rsidR="00BE52E6">
        <w:rPr>
          <w:rFonts w:ascii="Times New Roman" w:hAnsi="Times New Roman" w:cs="Times New Roman"/>
        </w:rPr>
        <w:t>R</w:t>
      </w:r>
      <w:r w:rsidR="0037772A" w:rsidRPr="007A25F8">
        <w:rPr>
          <w:rFonts w:ascii="Times New Roman" w:hAnsi="Times New Roman" w:cs="Times New Roman"/>
        </w:rPr>
        <w:t xml:space="preserve">estoration </w:t>
      </w:r>
      <w:r w:rsidR="00BE52E6">
        <w:rPr>
          <w:rFonts w:ascii="Times New Roman" w:hAnsi="Times New Roman" w:cs="Times New Roman"/>
        </w:rPr>
        <w:t xml:space="preserve">to Stage Zero </w:t>
      </w:r>
      <w:r w:rsidR="0037772A" w:rsidRPr="007A25F8">
        <w:rPr>
          <w:rFonts w:ascii="Times New Roman" w:hAnsi="Times New Roman" w:cs="Times New Roman"/>
        </w:rPr>
        <w:t xml:space="preserve">involved </w:t>
      </w:r>
      <w:r w:rsidR="0022181F">
        <w:rPr>
          <w:rFonts w:ascii="Times New Roman" w:hAnsi="Times New Roman" w:cs="Times New Roman"/>
        </w:rPr>
        <w:t>removing</w:t>
      </w:r>
      <w:r w:rsidR="0037772A" w:rsidRPr="007A25F8">
        <w:rPr>
          <w:rFonts w:ascii="Times New Roman" w:hAnsi="Times New Roman" w:cs="Times New Roman"/>
        </w:rPr>
        <w:t xml:space="preserve"> post-</w:t>
      </w:r>
      <w:r w:rsidR="0022181F">
        <w:rPr>
          <w:rFonts w:ascii="Times New Roman" w:hAnsi="Times New Roman" w:cs="Times New Roman"/>
        </w:rPr>
        <w:t xml:space="preserve">European </w:t>
      </w:r>
      <w:r w:rsidR="0037772A" w:rsidRPr="007A25F8">
        <w:rPr>
          <w:rFonts w:ascii="Times New Roman" w:hAnsi="Times New Roman" w:cs="Times New Roman"/>
        </w:rPr>
        <w:t xml:space="preserve">development </w:t>
      </w:r>
      <w:r w:rsidR="00297BD0">
        <w:rPr>
          <w:rFonts w:ascii="Times New Roman" w:hAnsi="Times New Roman" w:cs="Times New Roman"/>
        </w:rPr>
        <w:t>legacy sediment</w:t>
      </w:r>
      <w:r w:rsidR="00991B4D">
        <w:rPr>
          <w:rFonts w:ascii="Times New Roman" w:hAnsi="Times New Roman" w:cs="Times New Roman"/>
        </w:rPr>
        <w:t>s</w:t>
      </w:r>
      <w:r w:rsidR="0037772A" w:rsidRPr="007A25F8">
        <w:rPr>
          <w:rFonts w:ascii="Times New Roman" w:hAnsi="Times New Roman" w:cs="Times New Roman"/>
        </w:rPr>
        <w:t xml:space="preserve"> </w:t>
      </w:r>
      <w:r w:rsidR="0022181F">
        <w:rPr>
          <w:rFonts w:ascii="Times New Roman" w:hAnsi="Times New Roman" w:cs="Times New Roman"/>
        </w:rPr>
        <w:t>from</w:t>
      </w:r>
      <w:r w:rsidR="0037772A" w:rsidRPr="007A25F8">
        <w:rPr>
          <w:rFonts w:ascii="Times New Roman" w:hAnsi="Times New Roman" w:cs="Times New Roman"/>
        </w:rPr>
        <w:t xml:space="preserve"> the floodplain and using it to fill in the ditched </w:t>
      </w:r>
      <w:r w:rsidR="00BE52E6">
        <w:rPr>
          <w:rFonts w:ascii="Times New Roman" w:hAnsi="Times New Roman" w:cs="Times New Roman"/>
        </w:rPr>
        <w:t>channel</w:t>
      </w:r>
      <w:r w:rsidR="0037772A" w:rsidRPr="007A25F8">
        <w:rPr>
          <w:rFonts w:ascii="Times New Roman" w:hAnsi="Times New Roman" w:cs="Times New Roman"/>
        </w:rPr>
        <w:t xml:space="preserve">. </w:t>
      </w:r>
      <w:r w:rsidR="006215CF">
        <w:rPr>
          <w:rFonts w:ascii="Times New Roman" w:hAnsi="Times New Roman" w:cs="Times New Roman"/>
        </w:rPr>
        <w:t xml:space="preserve">In areas infested with reed canary grass, the sod was carefully flipped upside down </w:t>
      </w:r>
      <w:r w:rsidR="00991B4D">
        <w:rPr>
          <w:rFonts w:ascii="Times New Roman" w:hAnsi="Times New Roman" w:cs="Times New Roman"/>
        </w:rPr>
        <w:t xml:space="preserve">and </w:t>
      </w:r>
      <w:r w:rsidR="006215CF">
        <w:rPr>
          <w:rFonts w:ascii="Times New Roman" w:hAnsi="Times New Roman" w:cs="Times New Roman"/>
        </w:rPr>
        <w:t xml:space="preserve">placed in the </w:t>
      </w:r>
      <w:r w:rsidR="00297BD0">
        <w:rPr>
          <w:rFonts w:ascii="Times New Roman" w:hAnsi="Times New Roman" w:cs="Times New Roman"/>
        </w:rPr>
        <w:t xml:space="preserve">bottom of the </w:t>
      </w:r>
      <w:r w:rsidR="006215CF">
        <w:rPr>
          <w:rFonts w:ascii="Times New Roman" w:hAnsi="Times New Roman" w:cs="Times New Roman"/>
        </w:rPr>
        <w:t>ditch</w:t>
      </w:r>
      <w:ins w:id="10" w:author="Colin Thorne" w:date="2024-09-29T14:00:00Z" w16du:dateUtc="2024-09-29T21:00:00Z">
        <w:r w:rsidR="007354DF">
          <w:rPr>
            <w:rFonts w:ascii="Times New Roman" w:hAnsi="Times New Roman" w:cs="Times New Roman"/>
          </w:rPr>
          <w:t xml:space="preserve"> before it</w:t>
        </w:r>
      </w:ins>
      <w:ins w:id="11" w:author="Colin Thorne" w:date="2024-09-29T14:01:00Z" w16du:dateUtc="2024-09-29T21:01:00Z">
        <w:r w:rsidR="007354DF">
          <w:rPr>
            <w:rFonts w:ascii="Times New Roman" w:hAnsi="Times New Roman" w:cs="Times New Roman"/>
          </w:rPr>
          <w:t xml:space="preserve"> was filled</w:t>
        </w:r>
      </w:ins>
      <w:r w:rsidR="006215CF">
        <w:rPr>
          <w:rFonts w:ascii="Times New Roman" w:hAnsi="Times New Roman" w:cs="Times New Roman"/>
        </w:rPr>
        <w:t xml:space="preserve">. </w:t>
      </w:r>
      <w:r w:rsidR="0037772A" w:rsidRPr="007A25F8">
        <w:rPr>
          <w:rFonts w:ascii="Times New Roman" w:hAnsi="Times New Roman" w:cs="Times New Roman"/>
        </w:rPr>
        <w:t xml:space="preserve">Filling </w:t>
      </w:r>
      <w:del w:id="12" w:author="Colin Thorne" w:date="2024-09-29T14:01:00Z" w16du:dateUtc="2024-09-29T21:01:00Z">
        <w:r w:rsidR="0037772A" w:rsidRPr="007A25F8" w:rsidDel="007354DF">
          <w:rPr>
            <w:rFonts w:ascii="Times New Roman" w:hAnsi="Times New Roman" w:cs="Times New Roman"/>
          </w:rPr>
          <w:delText xml:space="preserve">the </w:delText>
        </w:r>
      </w:del>
      <w:r w:rsidR="00297BD0">
        <w:rPr>
          <w:rFonts w:ascii="Times New Roman" w:hAnsi="Times New Roman" w:cs="Times New Roman"/>
        </w:rPr>
        <w:t xml:space="preserve">artificial </w:t>
      </w:r>
      <w:r w:rsidR="0037772A" w:rsidRPr="007A25F8">
        <w:rPr>
          <w:rFonts w:ascii="Times New Roman" w:hAnsi="Times New Roman" w:cs="Times New Roman"/>
        </w:rPr>
        <w:t>ditch</w:t>
      </w:r>
      <w:r w:rsidR="00A47B25">
        <w:rPr>
          <w:rFonts w:ascii="Times New Roman" w:hAnsi="Times New Roman" w:cs="Times New Roman"/>
        </w:rPr>
        <w:t>es</w:t>
      </w:r>
      <w:r w:rsidR="0037772A" w:rsidRPr="007A25F8">
        <w:rPr>
          <w:rFonts w:ascii="Times New Roman" w:hAnsi="Times New Roman" w:cs="Times New Roman"/>
        </w:rPr>
        <w:t xml:space="preserve"> </w:t>
      </w:r>
      <w:ins w:id="13" w:author="Colin Thorne" w:date="2024-09-29T14:01:00Z" w16du:dateUtc="2024-09-29T21:01:00Z">
        <w:r w:rsidR="00A62242">
          <w:rPr>
            <w:rFonts w:ascii="Times New Roman" w:hAnsi="Times New Roman" w:cs="Times New Roman"/>
          </w:rPr>
          <w:t xml:space="preserve">has </w:t>
        </w:r>
      </w:ins>
      <w:r w:rsidR="0037772A" w:rsidRPr="007A25F8">
        <w:rPr>
          <w:rFonts w:ascii="Times New Roman" w:hAnsi="Times New Roman" w:cs="Times New Roman"/>
        </w:rPr>
        <w:t>allow</w:t>
      </w:r>
      <w:ins w:id="14" w:author="Colin Thorne" w:date="2024-09-29T14:01:00Z" w16du:dateUtc="2024-09-29T21:01:00Z">
        <w:r w:rsidR="00A62242">
          <w:rPr>
            <w:rFonts w:ascii="Times New Roman" w:hAnsi="Times New Roman" w:cs="Times New Roman"/>
          </w:rPr>
          <w:t>ed</w:t>
        </w:r>
      </w:ins>
      <w:del w:id="15" w:author="Colin Thorne" w:date="2024-09-29T14:01:00Z" w16du:dateUtc="2024-09-29T21:01:00Z">
        <w:r w:rsidR="0022181F" w:rsidDel="00A62242">
          <w:rPr>
            <w:rFonts w:ascii="Times New Roman" w:hAnsi="Times New Roman" w:cs="Times New Roman"/>
          </w:rPr>
          <w:delText>s</w:delText>
        </w:r>
      </w:del>
      <w:r w:rsidR="0037772A" w:rsidRPr="007A25F8">
        <w:rPr>
          <w:rFonts w:ascii="Times New Roman" w:hAnsi="Times New Roman" w:cs="Times New Roman"/>
        </w:rPr>
        <w:t xml:space="preserve"> the creek</w:t>
      </w:r>
      <w:r w:rsidR="00A47B25">
        <w:rPr>
          <w:rFonts w:ascii="Times New Roman" w:hAnsi="Times New Roman" w:cs="Times New Roman"/>
        </w:rPr>
        <w:t>s</w:t>
      </w:r>
      <w:r w:rsidR="0037772A" w:rsidRPr="007A25F8">
        <w:rPr>
          <w:rFonts w:ascii="Times New Roman" w:hAnsi="Times New Roman" w:cs="Times New Roman"/>
        </w:rPr>
        <w:t xml:space="preserve"> to re-engage with </w:t>
      </w:r>
      <w:r w:rsidR="00A47B25">
        <w:rPr>
          <w:rFonts w:ascii="Times New Roman" w:hAnsi="Times New Roman" w:cs="Times New Roman"/>
        </w:rPr>
        <w:t>their</w:t>
      </w:r>
      <w:r w:rsidR="0037772A" w:rsidRPr="007A25F8">
        <w:rPr>
          <w:rFonts w:ascii="Times New Roman" w:hAnsi="Times New Roman" w:cs="Times New Roman"/>
        </w:rPr>
        <w:t xml:space="preserve"> </w:t>
      </w:r>
      <w:del w:id="16" w:author="Colin Thorne" w:date="2024-09-29T14:01:00Z" w16du:dateUtc="2024-09-29T21:01:00Z">
        <w:r w:rsidR="0037772A" w:rsidRPr="007A25F8" w:rsidDel="00A62242">
          <w:rPr>
            <w:rFonts w:ascii="Times New Roman" w:hAnsi="Times New Roman" w:cs="Times New Roman"/>
          </w:rPr>
          <w:delText xml:space="preserve">original </w:delText>
        </w:r>
      </w:del>
      <w:ins w:id="17" w:author="Colin Thorne" w:date="2024-09-29T14:01:00Z" w16du:dateUtc="2024-09-29T21:01:00Z">
        <w:r w:rsidR="00A62242">
          <w:rPr>
            <w:rFonts w:ascii="Times New Roman" w:hAnsi="Times New Roman" w:cs="Times New Roman"/>
          </w:rPr>
          <w:t>pre-disturbance</w:t>
        </w:r>
        <w:r w:rsidR="00A62242" w:rsidRPr="007A25F8">
          <w:rPr>
            <w:rFonts w:ascii="Times New Roman" w:hAnsi="Times New Roman" w:cs="Times New Roman"/>
          </w:rPr>
          <w:t xml:space="preserve"> </w:t>
        </w:r>
      </w:ins>
      <w:r w:rsidR="0037772A" w:rsidRPr="007A25F8">
        <w:rPr>
          <w:rFonts w:ascii="Times New Roman" w:hAnsi="Times New Roman" w:cs="Times New Roman"/>
        </w:rPr>
        <w:t>floodplain</w:t>
      </w:r>
      <w:r w:rsidR="00A47B25">
        <w:rPr>
          <w:rFonts w:ascii="Times New Roman" w:hAnsi="Times New Roman" w:cs="Times New Roman"/>
        </w:rPr>
        <w:t>s</w:t>
      </w:r>
      <w:r w:rsidR="0037772A" w:rsidRPr="007A25F8">
        <w:rPr>
          <w:rFonts w:ascii="Times New Roman" w:hAnsi="Times New Roman" w:cs="Times New Roman"/>
        </w:rPr>
        <w:t xml:space="preserve"> and </w:t>
      </w:r>
      <w:del w:id="18" w:author="Colin Thorne" w:date="2024-09-29T14:02:00Z" w16du:dateUtc="2024-09-29T21:02:00Z">
        <w:r w:rsidR="0037772A" w:rsidRPr="007A25F8" w:rsidDel="00A62242">
          <w:rPr>
            <w:rFonts w:ascii="Times New Roman" w:hAnsi="Times New Roman" w:cs="Times New Roman"/>
          </w:rPr>
          <w:delText xml:space="preserve">to </w:delText>
        </w:r>
      </w:del>
      <w:r w:rsidR="0037772A" w:rsidRPr="007A25F8">
        <w:rPr>
          <w:rFonts w:ascii="Times New Roman" w:hAnsi="Times New Roman" w:cs="Times New Roman"/>
        </w:rPr>
        <w:t xml:space="preserve">develop </w:t>
      </w:r>
      <w:r w:rsidR="00A47B25">
        <w:rPr>
          <w:rFonts w:ascii="Times New Roman" w:hAnsi="Times New Roman" w:cs="Times New Roman"/>
        </w:rPr>
        <w:t>their</w:t>
      </w:r>
      <w:r w:rsidR="0037772A" w:rsidRPr="007A25F8">
        <w:rPr>
          <w:rFonts w:ascii="Times New Roman" w:hAnsi="Times New Roman" w:cs="Times New Roman"/>
        </w:rPr>
        <w:t xml:space="preserve"> own course</w:t>
      </w:r>
      <w:r w:rsidR="00A47B25">
        <w:rPr>
          <w:rFonts w:ascii="Times New Roman" w:hAnsi="Times New Roman" w:cs="Times New Roman"/>
        </w:rPr>
        <w:t>s</w:t>
      </w:r>
      <w:r w:rsidR="0037772A" w:rsidRPr="007A25F8">
        <w:rPr>
          <w:rFonts w:ascii="Times New Roman" w:hAnsi="Times New Roman" w:cs="Times New Roman"/>
        </w:rPr>
        <w:t xml:space="preserve"> </w:t>
      </w:r>
      <w:r w:rsidR="00297BD0">
        <w:rPr>
          <w:rFonts w:ascii="Times New Roman" w:hAnsi="Times New Roman" w:cs="Times New Roman"/>
        </w:rPr>
        <w:t xml:space="preserve">and anabranches </w:t>
      </w:r>
      <w:r w:rsidR="0037772A" w:rsidRPr="007A25F8">
        <w:rPr>
          <w:rFonts w:ascii="Times New Roman" w:hAnsi="Times New Roman" w:cs="Times New Roman"/>
        </w:rPr>
        <w:t xml:space="preserve">as </w:t>
      </w:r>
      <w:r w:rsidR="00A47B25">
        <w:rPr>
          <w:rFonts w:ascii="Times New Roman" w:hAnsi="Times New Roman" w:cs="Times New Roman"/>
        </w:rPr>
        <w:t>they</w:t>
      </w:r>
      <w:r w:rsidR="0037772A" w:rsidRPr="007A25F8">
        <w:rPr>
          <w:rFonts w:ascii="Times New Roman" w:hAnsi="Times New Roman" w:cs="Times New Roman"/>
        </w:rPr>
        <w:t xml:space="preserve"> spread out and as vegetation and beavers help finish the job. </w:t>
      </w:r>
    </w:p>
    <w:p w14:paraId="0667DCF5" w14:textId="77777777" w:rsidR="003B20BD" w:rsidRPr="007A25F8" w:rsidRDefault="003B20BD">
      <w:pPr>
        <w:rPr>
          <w:rFonts w:ascii="Times New Roman" w:hAnsi="Times New Roman" w:cs="Times New Roman"/>
        </w:rPr>
      </w:pPr>
    </w:p>
    <w:p w14:paraId="29A70B4A" w14:textId="41A6D933" w:rsidR="003B20BD" w:rsidRPr="007A25F8" w:rsidRDefault="00352AF6">
      <w:pPr>
        <w:rPr>
          <w:rFonts w:ascii="Times New Roman" w:hAnsi="Times New Roman" w:cs="Times New Roman"/>
        </w:rPr>
      </w:pPr>
      <w:r>
        <w:rPr>
          <w:rFonts w:ascii="Times New Roman" w:hAnsi="Times New Roman" w:cs="Times New Roman"/>
          <w:b/>
          <w:bCs/>
        </w:rPr>
        <w:t xml:space="preserve">Day 2: </w:t>
      </w:r>
      <w:r w:rsidR="00297BD0" w:rsidRPr="007A25F8">
        <w:rPr>
          <w:rFonts w:ascii="Times New Roman" w:hAnsi="Times New Roman" w:cs="Times New Roman"/>
          <w:b/>
          <w:bCs/>
        </w:rPr>
        <w:t>Middle McKenzie River</w:t>
      </w:r>
      <w:r w:rsidR="00297BD0">
        <w:rPr>
          <w:rFonts w:ascii="Times New Roman" w:hAnsi="Times New Roman" w:cs="Times New Roman"/>
          <w:b/>
          <w:bCs/>
        </w:rPr>
        <w:t xml:space="preserve"> at Finn Rock</w:t>
      </w:r>
      <w:r>
        <w:rPr>
          <w:rFonts w:ascii="Times New Roman" w:hAnsi="Times New Roman" w:cs="Times New Roman"/>
          <w:b/>
          <w:bCs/>
        </w:rPr>
        <w:t>,</w:t>
      </w:r>
      <w:r w:rsidR="00297BD0">
        <w:rPr>
          <w:rFonts w:ascii="Times New Roman" w:hAnsi="Times New Roman" w:cs="Times New Roman"/>
          <w:b/>
          <w:bCs/>
        </w:rPr>
        <w:t xml:space="preserve"> </w:t>
      </w:r>
      <w:r>
        <w:rPr>
          <w:rFonts w:ascii="Times New Roman" w:hAnsi="Times New Roman" w:cs="Times New Roman"/>
          <w:b/>
          <w:bCs/>
        </w:rPr>
        <w:t>Deer Creek, &amp;</w:t>
      </w:r>
      <w:r w:rsidR="006215CF">
        <w:rPr>
          <w:rFonts w:ascii="Times New Roman" w:hAnsi="Times New Roman" w:cs="Times New Roman"/>
          <w:b/>
          <w:bCs/>
        </w:rPr>
        <w:t xml:space="preserve"> South Fork </w:t>
      </w:r>
      <w:r w:rsidR="00297BD0">
        <w:rPr>
          <w:rFonts w:ascii="Times New Roman" w:hAnsi="Times New Roman" w:cs="Times New Roman"/>
          <w:b/>
          <w:bCs/>
        </w:rPr>
        <w:t xml:space="preserve">McKenzie </w:t>
      </w:r>
      <w:r w:rsidR="006215CF">
        <w:rPr>
          <w:rFonts w:ascii="Times New Roman" w:hAnsi="Times New Roman" w:cs="Times New Roman"/>
          <w:b/>
          <w:bCs/>
        </w:rPr>
        <w:t>Projects</w:t>
      </w:r>
      <w:r>
        <w:rPr>
          <w:rFonts w:ascii="Times New Roman" w:hAnsi="Times New Roman" w:cs="Times New Roman"/>
          <w:b/>
          <w:bCs/>
        </w:rPr>
        <w:t xml:space="preserve"> (see Figure 7 – 1</w:t>
      </w:r>
      <w:r w:rsidR="009E3CA9">
        <w:rPr>
          <w:rFonts w:ascii="Times New Roman" w:hAnsi="Times New Roman" w:cs="Times New Roman"/>
          <w:b/>
          <w:bCs/>
        </w:rPr>
        <w:t>1</w:t>
      </w:r>
      <w:r>
        <w:rPr>
          <w:rFonts w:ascii="Times New Roman" w:hAnsi="Times New Roman" w:cs="Times New Roman"/>
          <w:b/>
          <w:bCs/>
        </w:rPr>
        <w:t>)</w:t>
      </w:r>
      <w:r w:rsidR="00D5253B" w:rsidRPr="007A25F8">
        <w:rPr>
          <w:rFonts w:ascii="Times New Roman" w:hAnsi="Times New Roman" w:cs="Times New Roman"/>
          <w:b/>
          <w:bCs/>
        </w:rPr>
        <w:t>.</w:t>
      </w:r>
      <w:r w:rsidR="0022496E" w:rsidRPr="007A25F8">
        <w:rPr>
          <w:rFonts w:ascii="Times New Roman" w:hAnsi="Times New Roman" w:cs="Times New Roman"/>
        </w:rPr>
        <w:t xml:space="preserve"> </w:t>
      </w:r>
      <w:r>
        <w:rPr>
          <w:rFonts w:ascii="Times New Roman" w:hAnsi="Times New Roman" w:cs="Times New Roman"/>
        </w:rPr>
        <w:t xml:space="preserve">On </w:t>
      </w:r>
      <w:r w:rsidR="0022496E" w:rsidRPr="007A25F8">
        <w:rPr>
          <w:rFonts w:ascii="Times New Roman" w:hAnsi="Times New Roman" w:cs="Times New Roman"/>
        </w:rPr>
        <w:t xml:space="preserve">Day </w:t>
      </w:r>
      <w:r w:rsidR="00336A04" w:rsidRPr="007A25F8">
        <w:rPr>
          <w:rFonts w:ascii="Times New Roman" w:hAnsi="Times New Roman" w:cs="Times New Roman"/>
        </w:rPr>
        <w:t>2</w:t>
      </w:r>
      <w:r w:rsidR="0022496E" w:rsidRPr="007A25F8">
        <w:rPr>
          <w:rFonts w:ascii="Times New Roman" w:hAnsi="Times New Roman" w:cs="Times New Roman"/>
        </w:rPr>
        <w:t xml:space="preserve"> </w:t>
      </w:r>
      <w:r>
        <w:rPr>
          <w:rFonts w:ascii="Times New Roman" w:hAnsi="Times New Roman" w:cs="Times New Roman"/>
        </w:rPr>
        <w:t>we saw</w:t>
      </w:r>
      <w:r w:rsidR="0022496E" w:rsidRPr="007A25F8">
        <w:rPr>
          <w:rFonts w:ascii="Times New Roman" w:hAnsi="Times New Roman" w:cs="Times New Roman"/>
        </w:rPr>
        <w:t xml:space="preserve"> how </w:t>
      </w:r>
      <w:r w:rsidR="00B60AC8" w:rsidRPr="007A25F8">
        <w:rPr>
          <w:rFonts w:ascii="Times New Roman" w:hAnsi="Times New Roman" w:cs="Times New Roman"/>
        </w:rPr>
        <w:t xml:space="preserve">Stage </w:t>
      </w:r>
      <w:r w:rsidR="00991B4D">
        <w:rPr>
          <w:rFonts w:ascii="Times New Roman" w:hAnsi="Times New Roman" w:cs="Times New Roman"/>
        </w:rPr>
        <w:t>Eight</w:t>
      </w:r>
      <w:r w:rsidR="00991B4D" w:rsidRPr="007A25F8">
        <w:rPr>
          <w:rFonts w:ascii="Times New Roman" w:hAnsi="Times New Roman" w:cs="Times New Roman"/>
        </w:rPr>
        <w:t xml:space="preserve"> </w:t>
      </w:r>
      <w:r>
        <w:rPr>
          <w:rFonts w:ascii="Times New Roman" w:hAnsi="Times New Roman" w:cs="Times New Roman"/>
        </w:rPr>
        <w:t xml:space="preserve">and </w:t>
      </w:r>
      <w:r w:rsidR="00991B4D" w:rsidRPr="007A25F8">
        <w:rPr>
          <w:rFonts w:ascii="Times New Roman" w:hAnsi="Times New Roman" w:cs="Times New Roman"/>
        </w:rPr>
        <w:t xml:space="preserve">Zero </w:t>
      </w:r>
      <w:r w:rsidR="0022496E" w:rsidRPr="007A25F8">
        <w:rPr>
          <w:rFonts w:ascii="Times New Roman" w:hAnsi="Times New Roman" w:cs="Times New Roman"/>
        </w:rPr>
        <w:t xml:space="preserve">concepts can be applied </w:t>
      </w:r>
      <w:r w:rsidR="00565965" w:rsidRPr="007A25F8">
        <w:rPr>
          <w:rFonts w:ascii="Times New Roman" w:hAnsi="Times New Roman" w:cs="Times New Roman"/>
        </w:rPr>
        <w:t>in much larger river</w:t>
      </w:r>
      <w:r w:rsidR="00297BD0">
        <w:rPr>
          <w:rFonts w:ascii="Times New Roman" w:hAnsi="Times New Roman" w:cs="Times New Roman"/>
        </w:rPr>
        <w:t>s</w:t>
      </w:r>
      <w:r w:rsidR="00565965" w:rsidRPr="007A25F8">
        <w:rPr>
          <w:rFonts w:ascii="Times New Roman" w:hAnsi="Times New Roman" w:cs="Times New Roman"/>
        </w:rPr>
        <w:t xml:space="preserve">. </w:t>
      </w:r>
      <w:r w:rsidR="00B60AC8" w:rsidRPr="007A25F8">
        <w:rPr>
          <w:rFonts w:ascii="Times New Roman" w:hAnsi="Times New Roman" w:cs="Times New Roman"/>
        </w:rPr>
        <w:t xml:space="preserve">We began the day meeting with an array of partners involved in this </w:t>
      </w:r>
      <w:r w:rsidR="00D5253B" w:rsidRPr="007A25F8">
        <w:rPr>
          <w:rFonts w:ascii="Times New Roman" w:hAnsi="Times New Roman" w:cs="Times New Roman"/>
        </w:rPr>
        <w:t>multi-phased effort</w:t>
      </w:r>
      <w:r w:rsidR="00B60AC8" w:rsidRPr="007A25F8">
        <w:rPr>
          <w:rFonts w:ascii="Times New Roman" w:hAnsi="Times New Roman" w:cs="Times New Roman"/>
        </w:rPr>
        <w:t>. These included representatives from the US</w:t>
      </w:r>
      <w:ins w:id="19" w:author="Colin Thorne" w:date="2024-09-29T14:08:00Z" w16du:dateUtc="2024-09-29T21:08:00Z">
        <w:r w:rsidR="00A62242">
          <w:rPr>
            <w:rFonts w:ascii="Times New Roman" w:hAnsi="Times New Roman" w:cs="Times New Roman"/>
          </w:rPr>
          <w:t>FS Enterprise Team and Willamette national Forest</w:t>
        </w:r>
      </w:ins>
      <w:del w:id="20" w:author="Colin Thorne" w:date="2024-09-29T14:08:00Z" w16du:dateUtc="2024-09-29T21:08:00Z">
        <w:r w:rsidR="00B60AC8" w:rsidRPr="007A25F8" w:rsidDel="00A62242">
          <w:rPr>
            <w:rFonts w:ascii="Times New Roman" w:hAnsi="Times New Roman" w:cs="Times New Roman"/>
          </w:rPr>
          <w:delText xml:space="preserve"> Forest Service</w:delText>
        </w:r>
      </w:del>
      <w:ins w:id="21" w:author="Colin Thorne" w:date="2024-09-29T14:04:00Z" w16du:dateUtc="2024-09-29T21:04:00Z">
        <w:r w:rsidR="00A62242">
          <w:rPr>
            <w:rFonts w:ascii="Times New Roman" w:hAnsi="Times New Roman" w:cs="Times New Roman"/>
          </w:rPr>
          <w:t xml:space="preserve"> (</w:t>
        </w:r>
        <w:r w:rsidR="00A62242">
          <w:rPr>
            <w:rFonts w:ascii="Times New Roman" w:hAnsi="Times New Roman" w:cs="Times New Roman"/>
          </w:rPr>
          <w:fldChar w:fldCharType="begin"/>
        </w:r>
        <w:r w:rsidR="00A62242">
          <w:rPr>
            <w:rFonts w:ascii="Times New Roman" w:hAnsi="Times New Roman" w:cs="Times New Roman"/>
          </w:rPr>
          <w:instrText>HYPERLINK "</w:instrText>
        </w:r>
        <w:r w:rsidR="00A62242" w:rsidRPr="00A62242">
          <w:rPr>
            <w:rFonts w:ascii="Times New Roman" w:hAnsi="Times New Roman" w:cs="Times New Roman"/>
          </w:rPr>
          <w:instrText>https://www.fs.usda.gov/willamette</w:instrText>
        </w:r>
        <w:r w:rsidR="00A62242">
          <w:rPr>
            <w:rFonts w:ascii="Times New Roman" w:hAnsi="Times New Roman" w:cs="Times New Roman"/>
          </w:rPr>
          <w:instrText>"</w:instrText>
        </w:r>
        <w:r w:rsidR="00A62242">
          <w:rPr>
            <w:rFonts w:ascii="Times New Roman" w:hAnsi="Times New Roman" w:cs="Times New Roman"/>
          </w:rPr>
          <w:fldChar w:fldCharType="separate"/>
        </w:r>
        <w:r w:rsidR="00A62242" w:rsidRPr="003D1E0F">
          <w:rPr>
            <w:rStyle w:val="Hyperlink"/>
            <w:rFonts w:ascii="Times New Roman" w:hAnsi="Times New Roman" w:cs="Times New Roman"/>
          </w:rPr>
          <w:t>https://www.fs.usda.gov/willamette</w:t>
        </w:r>
        <w:r w:rsidR="00A62242">
          <w:rPr>
            <w:rFonts w:ascii="Times New Roman" w:hAnsi="Times New Roman" w:cs="Times New Roman"/>
          </w:rPr>
          <w:fldChar w:fldCharType="end"/>
        </w:r>
        <w:r w:rsidR="00A62242">
          <w:rPr>
            <w:rFonts w:ascii="Times New Roman" w:hAnsi="Times New Roman" w:cs="Times New Roman"/>
          </w:rPr>
          <w:t>)</w:t>
        </w:r>
      </w:ins>
      <w:r w:rsidR="00B60AC8" w:rsidRPr="007A25F8">
        <w:rPr>
          <w:rFonts w:ascii="Times New Roman" w:hAnsi="Times New Roman" w:cs="Times New Roman"/>
        </w:rPr>
        <w:t xml:space="preserve">, </w:t>
      </w:r>
      <w:hyperlink r:id="rId10" w:history="1">
        <w:r w:rsidR="00B60AC8" w:rsidRPr="007620BE">
          <w:rPr>
            <w:rStyle w:val="Hyperlink"/>
            <w:rFonts w:ascii="Times New Roman" w:hAnsi="Times New Roman" w:cs="Times New Roman"/>
          </w:rPr>
          <w:t>McKenzie River Watershed Council</w:t>
        </w:r>
      </w:hyperlink>
      <w:r w:rsidR="00B60AC8" w:rsidRPr="007A25F8">
        <w:rPr>
          <w:rFonts w:ascii="Times New Roman" w:hAnsi="Times New Roman" w:cs="Times New Roman"/>
        </w:rPr>
        <w:t xml:space="preserve">, </w:t>
      </w:r>
      <w:hyperlink r:id="rId11" w:history="1">
        <w:r w:rsidR="00B60AC8" w:rsidRPr="007620BE">
          <w:rPr>
            <w:rStyle w:val="Hyperlink"/>
            <w:rFonts w:ascii="Times New Roman" w:hAnsi="Times New Roman" w:cs="Times New Roman"/>
          </w:rPr>
          <w:t>McKenzie River Trust</w:t>
        </w:r>
      </w:hyperlink>
      <w:r w:rsidR="00B60AC8" w:rsidRPr="007A25F8">
        <w:rPr>
          <w:rFonts w:ascii="Times New Roman" w:hAnsi="Times New Roman" w:cs="Times New Roman"/>
        </w:rPr>
        <w:t xml:space="preserve">, </w:t>
      </w:r>
      <w:r w:rsidR="00991B4D">
        <w:rPr>
          <w:rFonts w:ascii="Times New Roman" w:hAnsi="Times New Roman" w:cs="Times New Roman"/>
        </w:rPr>
        <w:t>O</w:t>
      </w:r>
      <w:ins w:id="22" w:author="Colin Thorne" w:date="2024-09-29T14:09:00Z" w16du:dateUtc="2024-09-29T21:09:00Z">
        <w:r w:rsidR="00A62242">
          <w:rPr>
            <w:rFonts w:ascii="Times New Roman" w:hAnsi="Times New Roman" w:cs="Times New Roman"/>
          </w:rPr>
          <w:t xml:space="preserve">regon </w:t>
        </w:r>
      </w:ins>
      <w:r w:rsidR="00991B4D">
        <w:rPr>
          <w:rFonts w:ascii="Times New Roman" w:hAnsi="Times New Roman" w:cs="Times New Roman"/>
        </w:rPr>
        <w:t>W</w:t>
      </w:r>
      <w:ins w:id="23" w:author="Colin Thorne" w:date="2024-09-29T14:09:00Z" w16du:dateUtc="2024-09-29T21:09:00Z">
        <w:r w:rsidR="00A62242">
          <w:rPr>
            <w:rFonts w:ascii="Times New Roman" w:hAnsi="Times New Roman" w:cs="Times New Roman"/>
          </w:rPr>
          <w:t xml:space="preserve">atershed </w:t>
        </w:r>
      </w:ins>
      <w:r w:rsidR="00991B4D">
        <w:rPr>
          <w:rFonts w:ascii="Times New Roman" w:hAnsi="Times New Roman" w:cs="Times New Roman"/>
        </w:rPr>
        <w:t>E</w:t>
      </w:r>
      <w:ins w:id="24" w:author="Colin Thorne" w:date="2024-09-29T14:09:00Z" w16du:dateUtc="2024-09-29T21:09:00Z">
        <w:r w:rsidR="00A62242">
          <w:rPr>
            <w:rFonts w:ascii="Times New Roman" w:hAnsi="Times New Roman" w:cs="Times New Roman"/>
          </w:rPr>
          <w:t xml:space="preserve">nhancement </w:t>
        </w:r>
      </w:ins>
      <w:r w:rsidR="00991B4D">
        <w:rPr>
          <w:rFonts w:ascii="Times New Roman" w:hAnsi="Times New Roman" w:cs="Times New Roman"/>
        </w:rPr>
        <w:t>B</w:t>
      </w:r>
      <w:ins w:id="25" w:author="Colin Thorne" w:date="2024-09-29T14:09:00Z" w16du:dateUtc="2024-09-29T21:09:00Z">
        <w:r w:rsidR="00A62242">
          <w:rPr>
            <w:rFonts w:ascii="Times New Roman" w:hAnsi="Times New Roman" w:cs="Times New Roman"/>
          </w:rPr>
          <w:t>oard (</w:t>
        </w:r>
        <w:r w:rsidR="00A62242">
          <w:rPr>
            <w:rFonts w:ascii="Times New Roman" w:hAnsi="Times New Roman" w:cs="Times New Roman"/>
          </w:rPr>
          <w:fldChar w:fldCharType="begin"/>
        </w:r>
        <w:r w:rsidR="00A62242">
          <w:rPr>
            <w:rFonts w:ascii="Times New Roman" w:hAnsi="Times New Roman" w:cs="Times New Roman"/>
          </w:rPr>
          <w:instrText>HYPERLINK "</w:instrText>
        </w:r>
        <w:r w:rsidR="00A62242" w:rsidRPr="00A62242">
          <w:rPr>
            <w:rFonts w:ascii="Times New Roman" w:hAnsi="Times New Roman" w:cs="Times New Roman"/>
          </w:rPr>
          <w:instrText>https://www.oregon.gov/oweb/pages/index.aspx</w:instrText>
        </w:r>
        <w:r w:rsidR="00A62242">
          <w:rPr>
            <w:rFonts w:ascii="Times New Roman" w:hAnsi="Times New Roman" w:cs="Times New Roman"/>
          </w:rPr>
          <w:instrText>"</w:instrText>
        </w:r>
        <w:r w:rsidR="00A62242">
          <w:rPr>
            <w:rFonts w:ascii="Times New Roman" w:hAnsi="Times New Roman" w:cs="Times New Roman"/>
          </w:rPr>
          <w:fldChar w:fldCharType="separate"/>
        </w:r>
        <w:r w:rsidR="00A62242" w:rsidRPr="003D1E0F">
          <w:rPr>
            <w:rStyle w:val="Hyperlink"/>
            <w:rFonts w:ascii="Times New Roman" w:hAnsi="Times New Roman" w:cs="Times New Roman"/>
          </w:rPr>
          <w:t>https://www.oregon.gov/oweb/pages/index.aspx</w:t>
        </w:r>
        <w:r w:rsidR="00A62242">
          <w:rPr>
            <w:rFonts w:ascii="Times New Roman" w:hAnsi="Times New Roman" w:cs="Times New Roman"/>
          </w:rPr>
          <w:fldChar w:fldCharType="end"/>
        </w:r>
        <w:r w:rsidR="00A62242">
          <w:rPr>
            <w:rFonts w:ascii="Times New Roman" w:hAnsi="Times New Roman" w:cs="Times New Roman"/>
          </w:rPr>
          <w:t>)</w:t>
        </w:r>
      </w:ins>
      <w:r w:rsidR="00991B4D">
        <w:rPr>
          <w:rFonts w:ascii="Times New Roman" w:hAnsi="Times New Roman" w:cs="Times New Roman"/>
        </w:rPr>
        <w:t xml:space="preserve">, </w:t>
      </w:r>
      <w:r w:rsidR="00B60AC8" w:rsidRPr="007A25F8">
        <w:rPr>
          <w:rFonts w:ascii="Times New Roman" w:hAnsi="Times New Roman" w:cs="Times New Roman"/>
        </w:rPr>
        <w:t>and Oregon Department of Fish and Wildlife</w:t>
      </w:r>
      <w:ins w:id="26" w:author="Colin Thorne" w:date="2024-09-29T14:11:00Z" w16du:dateUtc="2024-09-29T21:11:00Z">
        <w:r w:rsidR="00A62242">
          <w:rPr>
            <w:rFonts w:ascii="Times New Roman" w:hAnsi="Times New Roman" w:cs="Times New Roman"/>
          </w:rPr>
          <w:t xml:space="preserve"> (</w:t>
        </w:r>
        <w:r w:rsidR="00A62242">
          <w:rPr>
            <w:rFonts w:ascii="Times New Roman" w:hAnsi="Times New Roman" w:cs="Times New Roman"/>
          </w:rPr>
          <w:fldChar w:fldCharType="begin"/>
        </w:r>
        <w:r w:rsidR="00A62242">
          <w:rPr>
            <w:rFonts w:ascii="Times New Roman" w:hAnsi="Times New Roman" w:cs="Times New Roman"/>
          </w:rPr>
          <w:instrText>HYPERLINK "</w:instrText>
        </w:r>
        <w:r w:rsidR="00A62242" w:rsidRPr="00A62242">
          <w:rPr>
            <w:rFonts w:ascii="Times New Roman" w:hAnsi="Times New Roman" w:cs="Times New Roman"/>
          </w:rPr>
          <w:instrText>https://www.dfw.state.or.us/</w:instrText>
        </w:r>
        <w:r w:rsidR="00A62242">
          <w:rPr>
            <w:rFonts w:ascii="Times New Roman" w:hAnsi="Times New Roman" w:cs="Times New Roman"/>
          </w:rPr>
          <w:instrText>"</w:instrText>
        </w:r>
        <w:r w:rsidR="00A62242">
          <w:rPr>
            <w:rFonts w:ascii="Times New Roman" w:hAnsi="Times New Roman" w:cs="Times New Roman"/>
          </w:rPr>
          <w:fldChar w:fldCharType="separate"/>
        </w:r>
        <w:r w:rsidR="00A62242" w:rsidRPr="003D1E0F">
          <w:rPr>
            <w:rStyle w:val="Hyperlink"/>
            <w:rFonts w:ascii="Times New Roman" w:hAnsi="Times New Roman" w:cs="Times New Roman"/>
          </w:rPr>
          <w:t>https://www.dfw.state.or.us/</w:t>
        </w:r>
        <w:r w:rsidR="00A62242">
          <w:rPr>
            <w:rFonts w:ascii="Times New Roman" w:hAnsi="Times New Roman" w:cs="Times New Roman"/>
          </w:rPr>
          <w:fldChar w:fldCharType="end"/>
        </w:r>
        <w:r w:rsidR="00A62242">
          <w:rPr>
            <w:rFonts w:ascii="Times New Roman" w:hAnsi="Times New Roman" w:cs="Times New Roman"/>
          </w:rPr>
          <w:t>)</w:t>
        </w:r>
      </w:ins>
      <w:r w:rsidR="00B60AC8" w:rsidRPr="007A25F8">
        <w:rPr>
          <w:rFonts w:ascii="Times New Roman" w:hAnsi="Times New Roman" w:cs="Times New Roman"/>
        </w:rPr>
        <w:t xml:space="preserve">. It was immediately clear that the members of this partnership were proud of what they’ve accomplished (so far) and excited about future restoration possibilities for expanding </w:t>
      </w:r>
      <w:r w:rsidR="00297BD0">
        <w:rPr>
          <w:rFonts w:ascii="Times New Roman" w:hAnsi="Times New Roman" w:cs="Times New Roman"/>
        </w:rPr>
        <w:t xml:space="preserve">application of </w:t>
      </w:r>
      <w:r w:rsidR="00B60AC8" w:rsidRPr="007A25F8">
        <w:rPr>
          <w:rFonts w:ascii="Times New Roman" w:hAnsi="Times New Roman" w:cs="Times New Roman"/>
        </w:rPr>
        <w:t xml:space="preserve">these concepts into other areas. </w:t>
      </w:r>
    </w:p>
    <w:p w14:paraId="443501B0" w14:textId="77777777" w:rsidR="00D5253B" w:rsidRPr="007A25F8" w:rsidRDefault="00D5253B">
      <w:pPr>
        <w:rPr>
          <w:rFonts w:ascii="Times New Roman" w:hAnsi="Times New Roman" w:cs="Times New Roman"/>
        </w:rPr>
      </w:pPr>
    </w:p>
    <w:p w14:paraId="557415C0" w14:textId="46F29616" w:rsidR="006215CF" w:rsidRDefault="00297BD0" w:rsidP="006215CF">
      <w:pPr>
        <w:rPr>
          <w:ins w:id="27" w:author="Tracy Hames" w:date="2024-08-04T19:45:00Z"/>
          <w:rFonts w:ascii="Times New Roman" w:hAnsi="Times New Roman" w:cs="Times New Roman"/>
        </w:rPr>
      </w:pPr>
      <w:r>
        <w:rPr>
          <w:rFonts w:ascii="Times New Roman" w:hAnsi="Times New Roman" w:cs="Times New Roman"/>
        </w:rPr>
        <w:t>Prior to restoration, t</w:t>
      </w:r>
      <w:r w:rsidR="006215CF">
        <w:rPr>
          <w:rFonts w:ascii="Times New Roman" w:hAnsi="Times New Roman" w:cs="Times New Roman"/>
        </w:rPr>
        <w:t xml:space="preserve">he situation </w:t>
      </w:r>
      <w:r>
        <w:rPr>
          <w:rFonts w:ascii="Times New Roman" w:hAnsi="Times New Roman" w:cs="Times New Roman"/>
        </w:rPr>
        <w:t xml:space="preserve">at Finn Rock on the McKenzie River </w:t>
      </w:r>
      <w:r w:rsidR="006215CF">
        <w:rPr>
          <w:rFonts w:ascii="Times New Roman" w:hAnsi="Times New Roman" w:cs="Times New Roman"/>
        </w:rPr>
        <w:t>resemble</w:t>
      </w:r>
      <w:r>
        <w:rPr>
          <w:rFonts w:ascii="Times New Roman" w:hAnsi="Times New Roman" w:cs="Times New Roman"/>
        </w:rPr>
        <w:t>d</w:t>
      </w:r>
      <w:r w:rsidR="006215CF">
        <w:rPr>
          <w:rFonts w:ascii="Times New Roman" w:hAnsi="Times New Roman" w:cs="Times New Roman"/>
        </w:rPr>
        <w:t xml:space="preserve"> what we saw and heard about on Day 1. An originally </w:t>
      </w:r>
      <w:r>
        <w:rPr>
          <w:rFonts w:ascii="Times New Roman" w:hAnsi="Times New Roman" w:cs="Times New Roman"/>
        </w:rPr>
        <w:t>complex</w:t>
      </w:r>
      <w:r w:rsidR="006215CF">
        <w:rPr>
          <w:rFonts w:ascii="Times New Roman" w:hAnsi="Times New Roman" w:cs="Times New Roman"/>
        </w:rPr>
        <w:t xml:space="preserve">, broad, multi-channeled floodplain had been </w:t>
      </w:r>
      <w:r w:rsidR="006215CF">
        <w:rPr>
          <w:rFonts w:ascii="Times New Roman" w:hAnsi="Times New Roman" w:cs="Times New Roman"/>
        </w:rPr>
        <w:lastRenderedPageBreak/>
        <w:t xml:space="preserve">altered by decades of human actions. Combined effects of upper watershed disturbance, vegetation removal and alteration, channel simplification to improve navigation, levee building, and other actions </w:t>
      </w:r>
      <w:r>
        <w:rPr>
          <w:rFonts w:ascii="Times New Roman" w:hAnsi="Times New Roman" w:cs="Times New Roman"/>
        </w:rPr>
        <w:t xml:space="preserve">had </w:t>
      </w:r>
      <w:r w:rsidR="006215CF">
        <w:rPr>
          <w:rFonts w:ascii="Times New Roman" w:hAnsi="Times New Roman" w:cs="Times New Roman"/>
        </w:rPr>
        <w:t xml:space="preserve">simplified this </w:t>
      </w:r>
      <w:r>
        <w:rPr>
          <w:rFonts w:ascii="Times New Roman" w:hAnsi="Times New Roman" w:cs="Times New Roman"/>
        </w:rPr>
        <w:t xml:space="preserve">reach </w:t>
      </w:r>
      <w:r w:rsidR="006215CF">
        <w:rPr>
          <w:rFonts w:ascii="Times New Roman" w:hAnsi="Times New Roman" w:cs="Times New Roman"/>
        </w:rPr>
        <w:t xml:space="preserve">of the </w:t>
      </w:r>
      <w:r>
        <w:rPr>
          <w:rFonts w:ascii="Times New Roman" w:hAnsi="Times New Roman" w:cs="Times New Roman"/>
        </w:rPr>
        <w:t xml:space="preserve">mainstem </w:t>
      </w:r>
      <w:r w:rsidR="006215CF">
        <w:rPr>
          <w:rFonts w:ascii="Times New Roman" w:hAnsi="Times New Roman" w:cs="Times New Roman"/>
        </w:rPr>
        <w:t xml:space="preserve">river. The results included a much drier river corridor, loss of wetland and multi-channel habitats, warmer summer flows, higher-energy flood flows, </w:t>
      </w:r>
      <w:r>
        <w:rPr>
          <w:rFonts w:ascii="Times New Roman" w:hAnsi="Times New Roman" w:cs="Times New Roman"/>
        </w:rPr>
        <w:t xml:space="preserve">channel incision, </w:t>
      </w:r>
      <w:r w:rsidR="006215CF">
        <w:rPr>
          <w:rFonts w:ascii="Times New Roman" w:hAnsi="Times New Roman" w:cs="Times New Roman"/>
        </w:rPr>
        <w:t>and great loss in biodiversity/productivity. Restoration involve</w:t>
      </w:r>
      <w:r>
        <w:rPr>
          <w:rFonts w:ascii="Times New Roman" w:hAnsi="Times New Roman" w:cs="Times New Roman"/>
        </w:rPr>
        <w:t>d</w:t>
      </w:r>
      <w:ins w:id="28" w:author="Colin Thorne" w:date="2024-09-29T14:12:00Z" w16du:dateUtc="2024-09-29T21:12:00Z">
        <w:r w:rsidR="00AE3AA5">
          <w:rPr>
            <w:rFonts w:ascii="Times New Roman" w:hAnsi="Times New Roman" w:cs="Times New Roman"/>
          </w:rPr>
          <w:t>,</w:t>
        </w:r>
      </w:ins>
      <w:r w:rsidR="006215CF">
        <w:rPr>
          <w:rFonts w:ascii="Times New Roman" w:hAnsi="Times New Roman" w:cs="Times New Roman"/>
        </w:rPr>
        <w:t xml:space="preserve"> </w:t>
      </w:r>
      <w:ins w:id="29" w:author="Colin Thorne" w:date="2024-09-29T14:12:00Z" w16du:dateUtc="2024-09-29T21:12:00Z">
        <w:r w:rsidR="00AE3AA5">
          <w:rPr>
            <w:rFonts w:ascii="Times New Roman" w:hAnsi="Times New Roman" w:cs="Times New Roman"/>
          </w:rPr>
          <w:t xml:space="preserve">(i) </w:t>
        </w:r>
      </w:ins>
      <w:r w:rsidR="006215CF">
        <w:rPr>
          <w:rFonts w:ascii="Times New Roman" w:hAnsi="Times New Roman" w:cs="Times New Roman"/>
        </w:rPr>
        <w:t>removing post-development deposition</w:t>
      </w:r>
      <w:r>
        <w:rPr>
          <w:rFonts w:ascii="Times New Roman" w:hAnsi="Times New Roman" w:cs="Times New Roman"/>
        </w:rPr>
        <w:t xml:space="preserve"> to lower a portion of the former floodplain</w:t>
      </w:r>
      <w:r w:rsidR="0066326C">
        <w:rPr>
          <w:rFonts w:ascii="Times New Roman" w:hAnsi="Times New Roman" w:cs="Times New Roman"/>
        </w:rPr>
        <w:t xml:space="preserve"> and reconnect it to the incised mainstream (generally referred to as Stage 8 in the S</w:t>
      </w:r>
      <w:r w:rsidR="001C7A39">
        <w:rPr>
          <w:rFonts w:ascii="Times New Roman" w:hAnsi="Times New Roman" w:cs="Times New Roman"/>
        </w:rPr>
        <w:t>tream Evolution Model</w:t>
      </w:r>
      <w:r w:rsidR="0066326C">
        <w:rPr>
          <w:rFonts w:ascii="Times New Roman" w:hAnsi="Times New Roman" w:cs="Times New Roman"/>
        </w:rPr>
        <w:t>)</w:t>
      </w:r>
      <w:r w:rsidR="006215CF">
        <w:rPr>
          <w:rFonts w:ascii="Times New Roman" w:hAnsi="Times New Roman" w:cs="Times New Roman"/>
        </w:rPr>
        <w:t xml:space="preserve">, </w:t>
      </w:r>
      <w:ins w:id="30" w:author="Colin Thorne" w:date="2024-09-29T14:12:00Z" w16du:dateUtc="2024-09-29T21:12:00Z">
        <w:r w:rsidR="00AE3AA5">
          <w:rPr>
            <w:rFonts w:ascii="Times New Roman" w:hAnsi="Times New Roman" w:cs="Times New Roman"/>
          </w:rPr>
          <w:t xml:space="preserve">(ii) </w:t>
        </w:r>
      </w:ins>
      <w:r w:rsidR="006215CF">
        <w:rPr>
          <w:rFonts w:ascii="Times New Roman" w:hAnsi="Times New Roman" w:cs="Times New Roman"/>
        </w:rPr>
        <w:t xml:space="preserve">using the removed material to fill </w:t>
      </w:r>
      <w:r w:rsidR="0066326C">
        <w:rPr>
          <w:rFonts w:ascii="Times New Roman" w:hAnsi="Times New Roman" w:cs="Times New Roman"/>
        </w:rPr>
        <w:t xml:space="preserve">a large, abandoned gravel-pit and several </w:t>
      </w:r>
      <w:r>
        <w:rPr>
          <w:rFonts w:ascii="Times New Roman" w:hAnsi="Times New Roman" w:cs="Times New Roman"/>
        </w:rPr>
        <w:t>incised side-channels</w:t>
      </w:r>
      <w:r w:rsidR="006215CF">
        <w:rPr>
          <w:rFonts w:ascii="Times New Roman" w:hAnsi="Times New Roman" w:cs="Times New Roman"/>
        </w:rPr>
        <w:t xml:space="preserve">, </w:t>
      </w:r>
      <w:ins w:id="31" w:author="Colin Thorne" w:date="2024-09-29T14:13:00Z" w16du:dateUtc="2024-09-29T21:13:00Z">
        <w:r w:rsidR="00AE3AA5">
          <w:rPr>
            <w:rFonts w:ascii="Times New Roman" w:hAnsi="Times New Roman" w:cs="Times New Roman"/>
          </w:rPr>
          <w:t xml:space="preserve">(iii) </w:t>
        </w:r>
      </w:ins>
      <w:r w:rsidR="006215CF">
        <w:rPr>
          <w:rFonts w:ascii="Times New Roman" w:hAnsi="Times New Roman" w:cs="Times New Roman"/>
        </w:rPr>
        <w:t xml:space="preserve">placing </w:t>
      </w:r>
      <w:r w:rsidR="0066326C">
        <w:rPr>
          <w:rFonts w:ascii="Times New Roman" w:hAnsi="Times New Roman" w:cs="Times New Roman"/>
        </w:rPr>
        <w:t xml:space="preserve">massive amounts of </w:t>
      </w:r>
      <w:r w:rsidR="006215CF">
        <w:rPr>
          <w:rFonts w:ascii="Times New Roman" w:hAnsi="Times New Roman" w:cs="Times New Roman"/>
        </w:rPr>
        <w:t xml:space="preserve">large wood throughout the project area, and </w:t>
      </w:r>
      <w:ins w:id="32" w:author="Colin Thorne" w:date="2024-09-29T14:13:00Z" w16du:dateUtc="2024-09-29T21:13:00Z">
        <w:r w:rsidR="00AE3AA5">
          <w:rPr>
            <w:rFonts w:ascii="Times New Roman" w:hAnsi="Times New Roman" w:cs="Times New Roman"/>
          </w:rPr>
          <w:t xml:space="preserve">(iv) </w:t>
        </w:r>
      </w:ins>
      <w:r w:rsidR="006215CF">
        <w:rPr>
          <w:rFonts w:ascii="Times New Roman" w:hAnsi="Times New Roman" w:cs="Times New Roman"/>
        </w:rPr>
        <w:t>allowing natural floodplain processes and vegetation (partly from extensive planting</w:t>
      </w:r>
      <w:ins w:id="33" w:author="Colin Thorne" w:date="2024-09-29T14:13:00Z" w16du:dateUtc="2024-09-29T21:13:00Z">
        <w:r w:rsidR="00AE3AA5">
          <w:rPr>
            <w:rFonts w:ascii="Times New Roman" w:hAnsi="Times New Roman" w:cs="Times New Roman"/>
          </w:rPr>
          <w:t>s</w:t>
        </w:r>
      </w:ins>
      <w:r w:rsidR="006215CF">
        <w:rPr>
          <w:rFonts w:ascii="Times New Roman" w:hAnsi="Times New Roman" w:cs="Times New Roman"/>
        </w:rPr>
        <w:t xml:space="preserve">) to do the rest. The result is a multi-channel river corridor, an increase in the wetted perimeter, and a rough and messy floodplain </w:t>
      </w:r>
      <w:r w:rsidR="0066326C">
        <w:rPr>
          <w:rFonts w:ascii="Times New Roman" w:hAnsi="Times New Roman" w:cs="Times New Roman"/>
        </w:rPr>
        <w:t xml:space="preserve">that is </w:t>
      </w:r>
      <w:r w:rsidR="006215CF">
        <w:rPr>
          <w:rFonts w:ascii="Times New Roman" w:hAnsi="Times New Roman" w:cs="Times New Roman"/>
        </w:rPr>
        <w:t xml:space="preserve">reconnected to </w:t>
      </w:r>
      <w:r w:rsidR="0066326C">
        <w:rPr>
          <w:rFonts w:ascii="Times New Roman" w:hAnsi="Times New Roman" w:cs="Times New Roman"/>
        </w:rPr>
        <w:t xml:space="preserve">the </w:t>
      </w:r>
      <w:r w:rsidR="006215CF">
        <w:rPr>
          <w:rFonts w:ascii="Times New Roman" w:hAnsi="Times New Roman" w:cs="Times New Roman"/>
        </w:rPr>
        <w:t>river</w:t>
      </w:r>
      <w:r w:rsidR="0066326C">
        <w:rPr>
          <w:rFonts w:ascii="Times New Roman" w:hAnsi="Times New Roman" w:cs="Times New Roman"/>
        </w:rPr>
        <w:t xml:space="preserve"> at base flow</w:t>
      </w:r>
      <w:r w:rsidR="00991B4D" w:rsidRPr="00991B4D">
        <w:t xml:space="preserve"> </w:t>
      </w:r>
      <w:r w:rsidR="00246C37">
        <w:t>(</w:t>
      </w:r>
      <w:hyperlink r:id="rId12" w:history="1">
        <w:r w:rsidR="00246C37" w:rsidRPr="001E52C9">
          <w:rPr>
            <w:rStyle w:val="Hyperlink"/>
            <w:rFonts w:ascii="Times New Roman" w:hAnsi="Times New Roman" w:cs="Times New Roman"/>
          </w:rPr>
          <w:t>https://mckenzieriver.org/finn-rock-restoration-complete/</w:t>
        </w:r>
      </w:hyperlink>
      <w:r w:rsidR="00246C37">
        <w:rPr>
          <w:rFonts w:ascii="Times New Roman" w:hAnsi="Times New Roman" w:cs="Times New Roman"/>
        </w:rPr>
        <w:t>)</w:t>
      </w:r>
      <w:r w:rsidR="006215CF">
        <w:rPr>
          <w:rFonts w:ascii="Times New Roman" w:hAnsi="Times New Roman" w:cs="Times New Roman"/>
        </w:rPr>
        <w:t>.</w:t>
      </w:r>
    </w:p>
    <w:p w14:paraId="525C5A59" w14:textId="77777777" w:rsidR="00892F2B" w:rsidRDefault="00892F2B" w:rsidP="006215CF">
      <w:pPr>
        <w:rPr>
          <w:ins w:id="34" w:author="Tracy Hames" w:date="2024-08-04T19:45:00Z"/>
          <w:rFonts w:ascii="Times New Roman" w:hAnsi="Times New Roman" w:cs="Times New Roman"/>
        </w:rPr>
      </w:pPr>
    </w:p>
    <w:p w14:paraId="6815EAE5" w14:textId="674D8E55" w:rsidR="00892F2B" w:rsidRDefault="00A60250" w:rsidP="006215CF">
      <w:pPr>
        <w:rPr>
          <w:ins w:id="35" w:author="Tracy Hames" w:date="2024-08-04T20:35:00Z"/>
          <w:rFonts w:ascii="Times New Roman" w:hAnsi="Times New Roman" w:cs="Times New Roman"/>
        </w:rPr>
      </w:pPr>
      <w:ins w:id="36" w:author="Tracy Hames" w:date="2024-08-04T20:17:00Z">
        <w:r>
          <w:rPr>
            <w:rFonts w:ascii="Times New Roman" w:hAnsi="Times New Roman" w:cs="Times New Roman"/>
          </w:rPr>
          <w:t>Viewing n</w:t>
        </w:r>
      </w:ins>
      <w:ins w:id="37" w:author="Tracy Hames" w:date="2024-08-04T19:46:00Z">
        <w:r w:rsidR="00892F2B">
          <w:rPr>
            <w:rFonts w:ascii="Times New Roman" w:hAnsi="Times New Roman" w:cs="Times New Roman"/>
          </w:rPr>
          <w:t>earby Deer Creek</w:t>
        </w:r>
      </w:ins>
      <w:ins w:id="38" w:author="Tracy Hames" w:date="2024-08-04T19:47:00Z">
        <w:r w:rsidR="00892F2B">
          <w:rPr>
            <w:rFonts w:ascii="Times New Roman" w:hAnsi="Times New Roman" w:cs="Times New Roman"/>
          </w:rPr>
          <w:t xml:space="preserve"> introduced us to a </w:t>
        </w:r>
      </w:ins>
      <w:ins w:id="39" w:author="Tracy Hames" w:date="2024-08-04T19:49:00Z">
        <w:r w:rsidR="00892F2B">
          <w:rPr>
            <w:rFonts w:ascii="Times New Roman" w:hAnsi="Times New Roman" w:cs="Times New Roman"/>
          </w:rPr>
          <w:t xml:space="preserve">situation </w:t>
        </w:r>
      </w:ins>
      <w:ins w:id="40" w:author="Tracy Hames" w:date="2024-08-04T19:50:00Z">
        <w:r w:rsidR="00892F2B">
          <w:rPr>
            <w:rFonts w:ascii="Times New Roman" w:hAnsi="Times New Roman" w:cs="Times New Roman"/>
          </w:rPr>
          <w:t>requiring</w:t>
        </w:r>
      </w:ins>
      <w:ins w:id="41" w:author="Tracy Hames" w:date="2024-08-04T19:49:00Z">
        <w:r w:rsidR="00892F2B">
          <w:rPr>
            <w:rFonts w:ascii="Times New Roman" w:hAnsi="Times New Roman" w:cs="Times New Roman"/>
          </w:rPr>
          <w:t xml:space="preserve"> a different approach to restoration. </w:t>
        </w:r>
      </w:ins>
      <w:ins w:id="42" w:author="Tracy Hames" w:date="2024-08-04T20:16:00Z">
        <w:r>
          <w:rPr>
            <w:rFonts w:ascii="Times New Roman" w:hAnsi="Times New Roman" w:cs="Times New Roman"/>
          </w:rPr>
          <w:t xml:space="preserve">The </w:t>
        </w:r>
        <w:del w:id="43" w:author="Colin Thorne" w:date="2024-09-29T14:14:00Z" w16du:dateUtc="2024-09-29T21:14:00Z">
          <w:r w:rsidDel="00AE3AA5">
            <w:rPr>
              <w:rFonts w:ascii="Times New Roman" w:hAnsi="Times New Roman" w:cs="Times New Roman"/>
            </w:rPr>
            <w:delText>section</w:delText>
          </w:r>
        </w:del>
      </w:ins>
      <w:ins w:id="44" w:author="Colin Thorne" w:date="2024-09-29T14:14:00Z" w16du:dateUtc="2024-09-29T21:14:00Z">
        <w:r w:rsidR="00AE3AA5">
          <w:rPr>
            <w:rFonts w:ascii="Times New Roman" w:hAnsi="Times New Roman" w:cs="Times New Roman"/>
          </w:rPr>
          <w:t>reach</w:t>
        </w:r>
      </w:ins>
      <w:ins w:id="45" w:author="Tracy Hames" w:date="2024-08-04T20:16:00Z">
        <w:r>
          <w:rPr>
            <w:rFonts w:ascii="Times New Roman" w:hAnsi="Times New Roman" w:cs="Times New Roman"/>
          </w:rPr>
          <w:t xml:space="preserve"> of Deer Creek </w:t>
        </w:r>
      </w:ins>
      <w:ins w:id="46" w:author="Colin Thorne" w:date="2024-09-29T14:31:00Z" w16du:dateUtc="2024-09-29T21:31:00Z">
        <w:r w:rsidR="00336CAB">
          <w:rPr>
            <w:rFonts w:ascii="Times New Roman" w:hAnsi="Times New Roman" w:cs="Times New Roman"/>
          </w:rPr>
          <w:t xml:space="preserve">(a steep tributary to the McKenzie River) </w:t>
        </w:r>
      </w:ins>
      <w:ins w:id="47" w:author="Tracy Hames" w:date="2024-08-04T20:17:00Z">
        <w:r>
          <w:rPr>
            <w:rFonts w:ascii="Times New Roman" w:hAnsi="Times New Roman" w:cs="Times New Roman"/>
          </w:rPr>
          <w:t xml:space="preserve">we visited </w:t>
        </w:r>
      </w:ins>
      <w:ins w:id="48" w:author="Colin Thorne" w:date="2024-09-29T14:31:00Z" w16du:dateUtc="2024-09-29T21:31:00Z">
        <w:r w:rsidR="00336CAB">
          <w:rPr>
            <w:rFonts w:ascii="Times New Roman" w:hAnsi="Times New Roman" w:cs="Times New Roman"/>
          </w:rPr>
          <w:t>experienced l</w:t>
        </w:r>
      </w:ins>
      <w:ins w:id="49" w:author="Tracy Hames" w:date="2024-08-04T20:16:00Z">
        <w:del w:id="50" w:author="Colin Thorne" w:date="2024-09-29T14:31:00Z" w16du:dateUtc="2024-09-29T21:31:00Z">
          <w:r w:rsidDel="00336CAB">
            <w:rPr>
              <w:rFonts w:ascii="Times New Roman" w:hAnsi="Times New Roman" w:cs="Times New Roman"/>
            </w:rPr>
            <w:delText xml:space="preserve">contains higher gradient flow than the sites we visited on the McKenzie River. </w:delText>
          </w:r>
        </w:del>
      </w:ins>
      <w:ins w:id="51" w:author="Tracy Hames" w:date="2024-08-04T20:06:00Z">
        <w:del w:id="52" w:author="Colin Thorne" w:date="2024-09-29T14:29:00Z" w16du:dateUtc="2024-09-29T21:29:00Z">
          <w:r w:rsidR="00617EFB" w:rsidDel="00336CAB">
            <w:rPr>
              <w:rFonts w:ascii="Times New Roman" w:hAnsi="Times New Roman" w:cs="Times New Roman"/>
            </w:rPr>
            <w:delText>Disturbance</w:delText>
          </w:r>
        </w:del>
      </w:ins>
      <w:ins w:id="53" w:author="Tracy Hames" w:date="2024-08-04T20:09:00Z">
        <w:del w:id="54" w:author="Colin Thorne" w:date="2024-09-29T14:29:00Z" w16du:dateUtc="2024-09-29T21:29:00Z">
          <w:r w:rsidR="00617EFB" w:rsidDel="00336CAB">
            <w:rPr>
              <w:rFonts w:ascii="Times New Roman" w:hAnsi="Times New Roman" w:cs="Times New Roman"/>
            </w:rPr>
            <w:delText xml:space="preserve"> </w:delText>
          </w:r>
        </w:del>
      </w:ins>
      <w:ins w:id="55" w:author="Colin Thorne" w:date="2024-09-29T14:29:00Z" w16du:dateUtc="2024-09-29T21:29:00Z">
        <w:r w:rsidR="00336CAB" w:rsidRPr="00336CAB">
          <w:rPr>
            <w:rFonts w:ascii="Times New Roman" w:hAnsi="Times New Roman" w:cs="Times New Roman"/>
          </w:rPr>
          <w:t>ogging</w:t>
        </w:r>
        <w:r w:rsidR="00336CAB">
          <w:rPr>
            <w:rFonts w:ascii="Times New Roman" w:hAnsi="Times New Roman" w:cs="Times New Roman"/>
          </w:rPr>
          <w:t xml:space="preserve"> and</w:t>
        </w:r>
        <w:r w:rsidR="00336CAB" w:rsidRPr="00336CAB">
          <w:rPr>
            <w:rFonts w:ascii="Times New Roman" w:hAnsi="Times New Roman" w:cs="Times New Roman"/>
          </w:rPr>
          <w:t xml:space="preserve"> channelization </w:t>
        </w:r>
      </w:ins>
      <w:ins w:id="56" w:author="Colin Thorne" w:date="2024-09-29T14:32:00Z" w16du:dateUtc="2024-09-29T21:32:00Z">
        <w:r w:rsidR="00336CAB">
          <w:rPr>
            <w:rFonts w:ascii="Times New Roman" w:hAnsi="Times New Roman" w:cs="Times New Roman"/>
          </w:rPr>
          <w:t xml:space="preserve">followed by </w:t>
        </w:r>
        <w:r w:rsidR="00336CAB" w:rsidRPr="00336CAB">
          <w:rPr>
            <w:rFonts w:ascii="Times New Roman" w:hAnsi="Times New Roman" w:cs="Times New Roman"/>
          </w:rPr>
          <w:t>installation and maintenance of powerlines and a main road</w:t>
        </w:r>
        <w:r w:rsidR="00336CAB">
          <w:rPr>
            <w:rFonts w:ascii="Times New Roman" w:hAnsi="Times New Roman" w:cs="Times New Roman"/>
          </w:rPr>
          <w:t xml:space="preserve">, all </w:t>
        </w:r>
        <w:r w:rsidR="00336CAB" w:rsidRPr="00336CAB">
          <w:rPr>
            <w:rFonts w:ascii="Times New Roman" w:hAnsi="Times New Roman" w:cs="Times New Roman"/>
          </w:rPr>
          <w:t xml:space="preserve">directly within </w:t>
        </w:r>
      </w:ins>
      <w:ins w:id="57" w:author="Colin Thorne" w:date="2024-09-29T14:33:00Z" w16du:dateUtc="2024-09-29T21:33:00Z">
        <w:r w:rsidR="00336CAB">
          <w:rPr>
            <w:rFonts w:ascii="Times New Roman" w:hAnsi="Times New Roman" w:cs="Times New Roman"/>
          </w:rPr>
          <w:t xml:space="preserve">relatively narrow </w:t>
        </w:r>
      </w:ins>
      <w:ins w:id="58" w:author="Colin Thorne" w:date="2024-09-29T14:32:00Z" w16du:dateUtc="2024-09-29T21:32:00Z">
        <w:r w:rsidR="00336CAB" w:rsidRPr="00336CAB">
          <w:rPr>
            <w:rFonts w:ascii="Times New Roman" w:hAnsi="Times New Roman" w:cs="Times New Roman"/>
          </w:rPr>
          <w:t>the valley floor</w:t>
        </w:r>
      </w:ins>
      <w:ins w:id="59" w:author="Colin Thorne" w:date="2024-09-29T14:33:00Z" w16du:dateUtc="2024-09-29T21:33:00Z">
        <w:r w:rsidR="00336CAB">
          <w:rPr>
            <w:rFonts w:ascii="Times New Roman" w:hAnsi="Times New Roman" w:cs="Times New Roman"/>
          </w:rPr>
          <w:t>. In this small watershed, t</w:t>
        </w:r>
      </w:ins>
      <w:ins w:id="60" w:author="Colin Thorne" w:date="2024-09-29T14:29:00Z" w16du:dateUtc="2024-09-29T21:29:00Z">
        <w:r w:rsidR="00336CAB" w:rsidRPr="00336CAB">
          <w:rPr>
            <w:rFonts w:ascii="Times New Roman" w:hAnsi="Times New Roman" w:cs="Times New Roman"/>
          </w:rPr>
          <w:t xml:space="preserve">he </w:t>
        </w:r>
      </w:ins>
      <w:ins w:id="61" w:author="Colin Thorne" w:date="2024-09-29T14:33:00Z" w16du:dateUtc="2024-09-29T21:33:00Z">
        <w:r w:rsidR="00336CAB">
          <w:rPr>
            <w:rFonts w:ascii="Times New Roman" w:hAnsi="Times New Roman" w:cs="Times New Roman"/>
          </w:rPr>
          <w:t xml:space="preserve">great </w:t>
        </w:r>
      </w:ins>
      <w:ins w:id="62" w:author="Colin Thorne" w:date="2024-09-29T14:34:00Z" w16du:dateUtc="2024-09-29T21:34:00Z">
        <w:r w:rsidR="00336CAB">
          <w:rPr>
            <w:rFonts w:ascii="Times New Roman" w:hAnsi="Times New Roman" w:cs="Times New Roman"/>
          </w:rPr>
          <w:t>storm</w:t>
        </w:r>
      </w:ins>
      <w:ins w:id="63" w:author="Colin Thorne" w:date="2024-09-29T14:33:00Z" w16du:dateUtc="2024-09-29T21:33:00Z">
        <w:r w:rsidR="00336CAB">
          <w:rPr>
            <w:rFonts w:ascii="Times New Roman" w:hAnsi="Times New Roman" w:cs="Times New Roman"/>
          </w:rPr>
          <w:t xml:space="preserve"> of 19</w:t>
        </w:r>
      </w:ins>
      <w:ins w:id="64" w:author="Colin Thorne" w:date="2024-09-29T14:29:00Z" w16du:dateUtc="2024-09-29T21:29:00Z">
        <w:r w:rsidR="00336CAB" w:rsidRPr="00336CAB">
          <w:rPr>
            <w:rFonts w:ascii="Times New Roman" w:hAnsi="Times New Roman" w:cs="Times New Roman"/>
          </w:rPr>
          <w:t xml:space="preserve">64 </w:t>
        </w:r>
      </w:ins>
      <w:ins w:id="65" w:author="Tracy Hames" w:date="2024-08-04T20:09:00Z">
        <w:del w:id="66" w:author="Colin Thorne" w:date="2024-09-29T14:29:00Z" w16du:dateUtc="2024-09-29T21:29:00Z">
          <w:r w:rsidR="00617EFB" w:rsidDel="00336CAB">
            <w:rPr>
              <w:rFonts w:ascii="Times New Roman" w:hAnsi="Times New Roman" w:cs="Times New Roman"/>
            </w:rPr>
            <w:delText>[what kind?</w:delText>
          </w:r>
        </w:del>
      </w:ins>
      <w:ins w:id="67" w:author="Tracy Hames" w:date="2024-08-04T20:18:00Z">
        <w:del w:id="68" w:author="Colin Thorne" w:date="2024-09-29T14:29:00Z" w16du:dateUtc="2024-09-29T21:29:00Z">
          <w:r w:rsidDel="00336CAB">
            <w:rPr>
              <w:rFonts w:ascii="Times New Roman" w:hAnsi="Times New Roman" w:cs="Times New Roman"/>
            </w:rPr>
            <w:delText xml:space="preserve"> Large fires?</w:delText>
          </w:r>
        </w:del>
      </w:ins>
      <w:ins w:id="69" w:author="Tracy Hames" w:date="2024-08-04T20:20:00Z">
        <w:del w:id="70" w:author="Colin Thorne" w:date="2024-09-29T14:29:00Z" w16du:dateUtc="2024-09-29T21:29:00Z">
          <w:r w:rsidDel="00336CAB">
            <w:rPr>
              <w:rFonts w:ascii="Times New Roman" w:hAnsi="Times New Roman" w:cs="Times New Roman"/>
            </w:rPr>
            <w:delText xml:space="preserve"> Wood removal for navigation?</w:delText>
          </w:r>
        </w:del>
      </w:ins>
      <w:ins w:id="71" w:author="Tracy Hames" w:date="2024-08-04T20:09:00Z">
        <w:del w:id="72" w:author="Colin Thorne" w:date="2024-09-29T14:29:00Z" w16du:dateUtc="2024-09-29T21:29:00Z">
          <w:r w:rsidR="00617EFB" w:rsidDel="00336CAB">
            <w:rPr>
              <w:rFonts w:ascii="Times New Roman" w:hAnsi="Times New Roman" w:cs="Times New Roman"/>
            </w:rPr>
            <w:delText>]</w:delText>
          </w:r>
        </w:del>
      </w:ins>
      <w:ins w:id="73" w:author="Tracy Hames" w:date="2024-08-04T20:06:00Z">
        <w:del w:id="74" w:author="Colin Thorne" w:date="2024-09-29T14:33:00Z" w16du:dateUtc="2024-09-29T21:33:00Z">
          <w:r w:rsidR="00617EFB" w:rsidDel="00336CAB">
            <w:rPr>
              <w:rFonts w:ascii="Times New Roman" w:hAnsi="Times New Roman" w:cs="Times New Roman"/>
            </w:rPr>
            <w:delText xml:space="preserve"> </w:delText>
          </w:r>
        </w:del>
      </w:ins>
      <w:ins w:id="75" w:author="Tracy Hames" w:date="2024-08-04T20:10:00Z">
        <w:del w:id="76" w:author="Colin Thorne" w:date="2024-09-29T14:34:00Z" w16du:dateUtc="2024-09-29T21:34:00Z">
          <w:r w:rsidR="00617EFB" w:rsidDel="00336CAB">
            <w:rPr>
              <w:rFonts w:ascii="Times New Roman" w:hAnsi="Times New Roman" w:cs="Times New Roman"/>
            </w:rPr>
            <w:delText>in this tributary watershed</w:delText>
          </w:r>
        </w:del>
      </w:ins>
      <w:ins w:id="77" w:author="Tracy Hames" w:date="2024-08-04T20:07:00Z">
        <w:del w:id="78" w:author="Colin Thorne" w:date="2024-09-29T14:34:00Z" w16du:dateUtc="2024-09-29T21:34:00Z">
          <w:r w:rsidR="00617EFB" w:rsidDel="00336CAB">
            <w:rPr>
              <w:rFonts w:ascii="Times New Roman" w:hAnsi="Times New Roman" w:cs="Times New Roman"/>
            </w:rPr>
            <w:delText xml:space="preserve"> </w:delText>
          </w:r>
        </w:del>
      </w:ins>
      <w:ins w:id="79" w:author="Tracy Hames" w:date="2024-08-04T20:10:00Z">
        <w:del w:id="80" w:author="Colin Thorne" w:date="2024-09-29T14:34:00Z" w16du:dateUtc="2024-09-29T21:34:00Z">
          <w:r w:rsidR="00617EFB" w:rsidDel="00336CAB">
            <w:rPr>
              <w:rFonts w:ascii="Times New Roman" w:hAnsi="Times New Roman" w:cs="Times New Roman"/>
            </w:rPr>
            <w:delText xml:space="preserve">to the McKenzie River </w:delText>
          </w:r>
        </w:del>
      </w:ins>
      <w:ins w:id="81" w:author="Tracy Hames" w:date="2024-08-04T20:07:00Z">
        <w:del w:id="82" w:author="Colin Thorne" w:date="2024-09-29T14:34:00Z" w16du:dateUtc="2024-09-29T21:34:00Z">
          <w:r w:rsidR="00617EFB" w:rsidDel="00336CAB">
            <w:rPr>
              <w:rFonts w:ascii="Times New Roman" w:hAnsi="Times New Roman" w:cs="Times New Roman"/>
            </w:rPr>
            <w:delText xml:space="preserve">resulted in </w:delText>
          </w:r>
        </w:del>
      </w:ins>
      <w:ins w:id="83" w:author="Tracy Hames" w:date="2024-08-04T20:08:00Z">
        <w:del w:id="84" w:author="Colin Thorne" w:date="2024-09-29T14:34:00Z" w16du:dateUtc="2024-09-29T21:34:00Z">
          <w:r w:rsidR="00617EFB" w:rsidDel="00336CAB">
            <w:rPr>
              <w:rFonts w:ascii="Times New Roman" w:hAnsi="Times New Roman" w:cs="Times New Roman"/>
            </w:rPr>
            <w:delText>[loss of wood recruitment?</w:delText>
          </w:r>
        </w:del>
      </w:ins>
      <w:ins w:id="85" w:author="Tracy Hames" w:date="2024-08-04T20:09:00Z">
        <w:del w:id="86" w:author="Colin Thorne" w:date="2024-09-29T14:34:00Z" w16du:dateUtc="2024-09-29T21:34:00Z">
          <w:r w:rsidR="00617EFB" w:rsidDel="00336CAB">
            <w:rPr>
              <w:rFonts w:ascii="Times New Roman" w:hAnsi="Times New Roman" w:cs="Times New Roman"/>
            </w:rPr>
            <w:delText xml:space="preserve"> Floodplain disconnection? Channel simplification?]</w:delText>
          </w:r>
        </w:del>
      </w:ins>
      <w:ins w:id="87" w:author="Tracy Hames" w:date="2024-08-04T20:07:00Z">
        <w:del w:id="88" w:author="Colin Thorne" w:date="2024-09-29T14:34:00Z" w16du:dateUtc="2024-09-29T21:34:00Z">
          <w:r w:rsidR="00617EFB" w:rsidDel="00336CAB">
            <w:rPr>
              <w:rFonts w:ascii="Times New Roman" w:hAnsi="Times New Roman" w:cs="Times New Roman"/>
            </w:rPr>
            <w:delText>…</w:delText>
          </w:r>
        </w:del>
      </w:ins>
      <w:ins w:id="89" w:author="Colin Thorne" w:date="2024-09-29T14:34:00Z" w16du:dateUtc="2024-09-29T21:34:00Z">
        <w:r w:rsidR="00336CAB">
          <w:rPr>
            <w:rFonts w:ascii="Times New Roman" w:hAnsi="Times New Roman" w:cs="Times New Roman"/>
          </w:rPr>
          <w:t>created a ‘firehose’ that flushed out alluvi</w:t>
        </w:r>
      </w:ins>
      <w:ins w:id="90" w:author="Colin Thorne" w:date="2024-09-29T14:35:00Z" w16du:dateUtc="2024-09-29T21:35:00Z">
        <w:r w:rsidR="00336CAB">
          <w:rPr>
            <w:rFonts w:ascii="Times New Roman" w:hAnsi="Times New Roman" w:cs="Times New Roman"/>
          </w:rPr>
          <w:t>al sediments</w:t>
        </w:r>
      </w:ins>
      <w:ins w:id="91" w:author="Colin Thorne" w:date="2024-09-29T14:34:00Z" w16du:dateUtc="2024-09-29T21:34:00Z">
        <w:r w:rsidR="00336CAB">
          <w:rPr>
            <w:rFonts w:ascii="Times New Roman" w:hAnsi="Times New Roman" w:cs="Times New Roman"/>
          </w:rPr>
          <w:t xml:space="preserve"> and wood</w:t>
        </w:r>
      </w:ins>
      <w:ins w:id="92" w:author="Colin Thorne" w:date="2024-09-29T14:35:00Z" w16du:dateUtc="2024-09-29T21:35:00Z">
        <w:r w:rsidR="00336CAB">
          <w:rPr>
            <w:rFonts w:ascii="Times New Roman" w:hAnsi="Times New Roman" w:cs="Times New Roman"/>
          </w:rPr>
          <w:t xml:space="preserve">, </w:t>
        </w:r>
        <w:r w:rsidR="00336CAB">
          <w:rPr>
            <w:rFonts w:ascii="Times New Roman" w:hAnsi="Times New Roman" w:cs="Times New Roman"/>
          </w:rPr>
          <w:t xml:space="preserve">in places  </w:t>
        </w:r>
        <w:r w:rsidR="00336CAB">
          <w:rPr>
            <w:rFonts w:ascii="Times New Roman" w:hAnsi="Times New Roman" w:cs="Times New Roman"/>
          </w:rPr>
          <w:t>scour</w:t>
        </w:r>
      </w:ins>
      <w:ins w:id="93" w:author="Colin Thorne" w:date="2024-09-29T14:36:00Z" w16du:dateUtc="2024-09-29T21:36:00Z">
        <w:r w:rsidR="00336CAB">
          <w:rPr>
            <w:rFonts w:ascii="Times New Roman" w:hAnsi="Times New Roman" w:cs="Times New Roman"/>
          </w:rPr>
          <w:t>ed</w:t>
        </w:r>
      </w:ins>
      <w:ins w:id="94" w:author="Colin Thorne" w:date="2024-09-29T14:35:00Z" w16du:dateUtc="2024-09-29T21:35:00Z">
        <w:r w:rsidR="00336CAB">
          <w:rPr>
            <w:rFonts w:ascii="Times New Roman" w:hAnsi="Times New Roman" w:cs="Times New Roman"/>
          </w:rPr>
          <w:t xml:space="preserve"> to bedrock. </w:t>
        </w:r>
      </w:ins>
      <w:ins w:id="95" w:author="Tracy Hames" w:date="2024-08-04T20:07:00Z">
        <w:del w:id="96" w:author="Colin Thorne" w:date="2024-09-29T14:35:00Z" w16du:dateUtc="2024-09-29T21:35:00Z">
          <w:r w:rsidR="00617EFB" w:rsidDel="00336CAB">
            <w:rPr>
              <w:rFonts w:ascii="Times New Roman" w:hAnsi="Times New Roman" w:cs="Times New Roman"/>
            </w:rPr>
            <w:delText xml:space="preserve"> </w:delText>
          </w:r>
        </w:del>
      </w:ins>
      <w:ins w:id="97" w:author="Tracy Hames" w:date="2024-08-04T20:11:00Z">
        <w:del w:id="98" w:author="Colin Thorne" w:date="2024-09-29T14:14:00Z" w16du:dateUtc="2024-09-29T21:14:00Z">
          <w:r w:rsidR="00617EFB" w:rsidDel="00AE3AA5">
            <w:rPr>
              <w:rFonts w:ascii="Times New Roman" w:hAnsi="Times New Roman" w:cs="Times New Roman"/>
            </w:rPr>
            <w:delText>A</w:delText>
          </w:r>
        </w:del>
      </w:ins>
      <w:ins w:id="99" w:author="Colin Thorne" w:date="2024-09-29T14:14:00Z" w16du:dateUtc="2024-09-29T21:14:00Z">
        <w:r w:rsidR="00AE3AA5">
          <w:rPr>
            <w:rFonts w:ascii="Times New Roman" w:hAnsi="Times New Roman" w:cs="Times New Roman"/>
          </w:rPr>
          <w:t>The</w:t>
        </w:r>
      </w:ins>
      <w:ins w:id="100" w:author="Tracy Hames" w:date="2024-08-04T20:11:00Z">
        <w:r w:rsidR="00617EFB">
          <w:rPr>
            <w:rFonts w:ascii="Times New Roman" w:hAnsi="Times New Roman" w:cs="Times New Roman"/>
          </w:rPr>
          <w:t xml:space="preserve"> </w:t>
        </w:r>
      </w:ins>
      <w:ins w:id="101" w:author="Colin Thorne" w:date="2024-09-29T14:17:00Z" w16du:dateUtc="2024-09-29T21:17:00Z">
        <w:r w:rsidR="00AE3AA5">
          <w:rPr>
            <w:rFonts w:ascii="Times New Roman" w:hAnsi="Times New Roman" w:cs="Times New Roman"/>
          </w:rPr>
          <w:t xml:space="preserve">initial </w:t>
        </w:r>
      </w:ins>
      <w:ins w:id="102" w:author="Tracy Hames" w:date="2024-08-04T20:11:00Z">
        <w:r w:rsidR="00617EFB">
          <w:rPr>
            <w:rFonts w:ascii="Times New Roman" w:hAnsi="Times New Roman" w:cs="Times New Roman"/>
          </w:rPr>
          <w:t xml:space="preserve">remedy </w:t>
        </w:r>
      </w:ins>
      <w:ins w:id="103" w:author="Tracy Hames" w:date="2024-08-04T20:19:00Z">
        <w:r>
          <w:rPr>
            <w:rFonts w:ascii="Times New Roman" w:hAnsi="Times New Roman" w:cs="Times New Roman"/>
          </w:rPr>
          <w:t xml:space="preserve">here </w:t>
        </w:r>
      </w:ins>
      <w:ins w:id="104" w:author="Tracy Hames" w:date="2024-08-04T20:11:00Z">
        <w:r w:rsidR="00617EFB">
          <w:rPr>
            <w:rFonts w:ascii="Times New Roman" w:hAnsi="Times New Roman" w:cs="Times New Roman"/>
          </w:rPr>
          <w:t xml:space="preserve">involved </w:t>
        </w:r>
      </w:ins>
      <w:ins w:id="105" w:author="Tracy Hames" w:date="2024-08-04T20:21:00Z">
        <w:r>
          <w:rPr>
            <w:rFonts w:ascii="Times New Roman" w:hAnsi="Times New Roman" w:cs="Times New Roman"/>
          </w:rPr>
          <w:t>replacing</w:t>
        </w:r>
      </w:ins>
      <w:ins w:id="106" w:author="Tracy Hames" w:date="2024-08-04T20:12:00Z">
        <w:r w:rsidR="00617EFB">
          <w:rPr>
            <w:rFonts w:ascii="Times New Roman" w:hAnsi="Times New Roman" w:cs="Times New Roman"/>
          </w:rPr>
          <w:t xml:space="preserve"> a</w:t>
        </w:r>
      </w:ins>
      <w:ins w:id="107" w:author="Colin Thorne" w:date="2024-09-29T14:37:00Z" w16du:dateUtc="2024-09-29T21:37:00Z">
        <w:r w:rsidR="00336CAB">
          <w:rPr>
            <w:rFonts w:ascii="Times New Roman" w:hAnsi="Times New Roman" w:cs="Times New Roman"/>
          </w:rPr>
          <w:t xml:space="preserve"> key</w:t>
        </w:r>
      </w:ins>
      <w:ins w:id="108" w:author="Tracy Hames" w:date="2024-08-04T20:12:00Z">
        <w:del w:id="109" w:author="Colin Thorne" w:date="2024-09-29T14:36:00Z" w16du:dateUtc="2024-09-29T21:36:00Z">
          <w:r w:rsidR="00617EFB" w:rsidDel="00336CAB">
            <w:rPr>
              <w:rFonts w:ascii="Times New Roman" w:hAnsi="Times New Roman" w:cs="Times New Roman"/>
            </w:rPr>
            <w:delText>n</w:delText>
          </w:r>
        </w:del>
        <w:r w:rsidR="00617EFB">
          <w:rPr>
            <w:rFonts w:ascii="Times New Roman" w:hAnsi="Times New Roman" w:cs="Times New Roman"/>
          </w:rPr>
          <w:t xml:space="preserve"> element </w:t>
        </w:r>
        <w:del w:id="110" w:author="Colin Thorne" w:date="2024-09-29T14:37:00Z" w16du:dateUtc="2024-09-29T21:37:00Z">
          <w:r w:rsidR="00617EFB" w:rsidDel="00336CAB">
            <w:rPr>
              <w:rFonts w:ascii="Times New Roman" w:hAnsi="Times New Roman" w:cs="Times New Roman"/>
            </w:rPr>
            <w:delText xml:space="preserve">that was missing </w:delText>
          </w:r>
        </w:del>
        <w:r w:rsidR="00617EFB">
          <w:rPr>
            <w:rFonts w:ascii="Times New Roman" w:hAnsi="Times New Roman" w:cs="Times New Roman"/>
          </w:rPr>
          <w:t>–</w:t>
        </w:r>
        <w:del w:id="111" w:author="Colin Thorne" w:date="2024-09-29T14:17:00Z" w16du:dateUtc="2024-09-29T21:17:00Z">
          <w:r w:rsidR="00617EFB" w:rsidDel="00AE3AA5">
            <w:rPr>
              <w:rFonts w:ascii="Times New Roman" w:hAnsi="Times New Roman" w:cs="Times New Roman"/>
            </w:rPr>
            <w:delText xml:space="preserve"> </w:delText>
          </w:r>
        </w:del>
      </w:ins>
      <w:ins w:id="112" w:author="Colin Thorne" w:date="2024-09-29T14:17:00Z" w16du:dateUtc="2024-09-29T21:17:00Z">
        <w:r w:rsidR="00AE3AA5">
          <w:rPr>
            <w:rFonts w:ascii="Times New Roman" w:hAnsi="Times New Roman" w:cs="Times New Roman"/>
          </w:rPr>
          <w:t xml:space="preserve"> </w:t>
        </w:r>
      </w:ins>
      <w:ins w:id="113" w:author="Tracy Hames" w:date="2024-08-04T20:26:00Z">
        <w:r w:rsidR="00190512">
          <w:rPr>
            <w:rFonts w:ascii="Times New Roman" w:hAnsi="Times New Roman" w:cs="Times New Roman"/>
          </w:rPr>
          <w:t xml:space="preserve">very </w:t>
        </w:r>
      </w:ins>
      <w:ins w:id="114" w:author="Tracy Hames" w:date="2024-08-04T20:12:00Z">
        <w:r w:rsidR="00617EFB">
          <w:rPr>
            <w:rFonts w:ascii="Times New Roman" w:hAnsi="Times New Roman" w:cs="Times New Roman"/>
          </w:rPr>
          <w:t>large wood</w:t>
        </w:r>
      </w:ins>
      <w:ins w:id="115" w:author="Colin Thorne" w:date="2024-09-29T14:25:00Z" w16du:dateUtc="2024-09-29T21:25:00Z">
        <w:r w:rsidR="000E4BBA">
          <w:rPr>
            <w:rFonts w:ascii="Times New Roman" w:hAnsi="Times New Roman" w:cs="Times New Roman"/>
          </w:rPr>
          <w:t xml:space="preserve"> (</w:t>
        </w:r>
        <w:r w:rsidR="000E4BBA">
          <w:rPr>
            <w:rFonts w:ascii="Times New Roman" w:hAnsi="Times New Roman" w:cs="Times New Roman"/>
          </w:rPr>
          <w:fldChar w:fldCharType="begin"/>
        </w:r>
        <w:r w:rsidR="000E4BBA">
          <w:rPr>
            <w:rFonts w:ascii="Times New Roman" w:hAnsi="Times New Roman" w:cs="Times New Roman"/>
          </w:rPr>
          <w:instrText>HYPERLINK "</w:instrText>
        </w:r>
        <w:r w:rsidR="000E4BBA" w:rsidRPr="000E4BBA">
          <w:rPr>
            <w:rFonts w:ascii="Times New Roman" w:hAnsi="Times New Roman" w:cs="Times New Roman"/>
          </w:rPr>
          <w:instrText>https://usfs.maps.arcgis.com/apps/Cascade/index.html?appid=a1eab14df971439580ac2c17e308fa09</w:instrText>
        </w:r>
        <w:r w:rsidR="000E4BBA">
          <w:rPr>
            <w:rFonts w:ascii="Times New Roman" w:hAnsi="Times New Roman" w:cs="Times New Roman"/>
          </w:rPr>
          <w:instrText>"</w:instrText>
        </w:r>
        <w:r w:rsidR="000E4BBA">
          <w:rPr>
            <w:rFonts w:ascii="Times New Roman" w:hAnsi="Times New Roman" w:cs="Times New Roman"/>
          </w:rPr>
          <w:fldChar w:fldCharType="separate"/>
        </w:r>
        <w:r w:rsidR="000E4BBA" w:rsidRPr="003D1E0F">
          <w:rPr>
            <w:rStyle w:val="Hyperlink"/>
            <w:rFonts w:ascii="Times New Roman" w:hAnsi="Times New Roman" w:cs="Times New Roman"/>
          </w:rPr>
          <w:t>https://usfs.maps.arcgis.com/apps/Cascade/index.html?appid=a1eab14df971439580ac2c17e308fa09</w:t>
        </w:r>
        <w:r w:rsidR="000E4BBA">
          <w:rPr>
            <w:rFonts w:ascii="Times New Roman" w:hAnsi="Times New Roman" w:cs="Times New Roman"/>
          </w:rPr>
          <w:fldChar w:fldCharType="end"/>
        </w:r>
        <w:r w:rsidR="000E4BBA">
          <w:rPr>
            <w:rFonts w:ascii="Times New Roman" w:hAnsi="Times New Roman" w:cs="Times New Roman"/>
          </w:rPr>
          <w:t>)</w:t>
        </w:r>
      </w:ins>
      <w:ins w:id="116" w:author="Tracy Hames" w:date="2024-08-04T20:12:00Z">
        <w:r w:rsidR="00617EFB">
          <w:rPr>
            <w:rFonts w:ascii="Times New Roman" w:hAnsi="Times New Roman" w:cs="Times New Roman"/>
          </w:rPr>
          <w:t>.</w:t>
        </w:r>
      </w:ins>
      <w:ins w:id="117" w:author="Tracy Hames" w:date="2024-08-04T20:19:00Z">
        <w:r>
          <w:rPr>
            <w:rFonts w:ascii="Times New Roman" w:hAnsi="Times New Roman" w:cs="Times New Roman"/>
          </w:rPr>
          <w:t xml:space="preserve"> </w:t>
        </w:r>
      </w:ins>
      <w:ins w:id="118" w:author="Colin Thorne" w:date="2024-09-29T14:15:00Z" w16du:dateUtc="2024-09-29T21:15:00Z">
        <w:r w:rsidR="00AE3AA5" w:rsidRPr="00AE3AA5">
          <w:rPr>
            <w:rFonts w:ascii="Times New Roman" w:hAnsi="Times New Roman" w:cs="Times New Roman"/>
          </w:rPr>
          <w:t xml:space="preserve">One of the lessons learned </w:t>
        </w:r>
      </w:ins>
      <w:ins w:id="119" w:author="Colin Thorne" w:date="2024-09-29T14:17:00Z" w16du:dateUtc="2024-09-29T21:17:00Z">
        <w:r w:rsidR="00AE3AA5">
          <w:rPr>
            <w:rFonts w:ascii="Times New Roman" w:hAnsi="Times New Roman" w:cs="Times New Roman"/>
          </w:rPr>
          <w:t>during the first phase of restoration</w:t>
        </w:r>
      </w:ins>
      <w:ins w:id="120" w:author="Colin Thorne" w:date="2024-09-29T14:15:00Z" w16du:dateUtc="2024-09-29T21:15:00Z">
        <w:r w:rsidR="00AE3AA5" w:rsidRPr="00AE3AA5">
          <w:rPr>
            <w:rFonts w:ascii="Times New Roman" w:hAnsi="Times New Roman" w:cs="Times New Roman"/>
          </w:rPr>
          <w:t xml:space="preserve"> </w:t>
        </w:r>
      </w:ins>
      <w:ins w:id="121" w:author="Colin Thorne" w:date="2024-09-29T14:17:00Z" w16du:dateUtc="2024-09-29T21:17:00Z">
        <w:r w:rsidR="00AE3AA5">
          <w:rPr>
            <w:rFonts w:ascii="Times New Roman" w:hAnsi="Times New Roman" w:cs="Times New Roman"/>
          </w:rPr>
          <w:t>and</w:t>
        </w:r>
      </w:ins>
      <w:ins w:id="122" w:author="Colin Thorne" w:date="2024-09-29T14:18:00Z" w16du:dateUtc="2024-09-29T21:18:00Z">
        <w:r w:rsidR="00AE3AA5">
          <w:rPr>
            <w:rFonts w:ascii="Times New Roman" w:hAnsi="Times New Roman" w:cs="Times New Roman"/>
          </w:rPr>
          <w:t xml:space="preserve"> applied during the </w:t>
        </w:r>
      </w:ins>
      <w:ins w:id="123" w:author="Colin Thorne" w:date="2024-09-29T14:37:00Z" w16du:dateUtc="2024-09-29T21:37:00Z">
        <w:r w:rsidR="00336CAB">
          <w:rPr>
            <w:rFonts w:ascii="Times New Roman" w:hAnsi="Times New Roman" w:cs="Times New Roman"/>
          </w:rPr>
          <w:t>later</w:t>
        </w:r>
      </w:ins>
      <w:ins w:id="124" w:author="Colin Thorne" w:date="2024-09-29T14:18:00Z" w16du:dateUtc="2024-09-29T21:18:00Z">
        <w:r w:rsidR="00AE3AA5">
          <w:rPr>
            <w:rFonts w:ascii="Times New Roman" w:hAnsi="Times New Roman" w:cs="Times New Roman"/>
          </w:rPr>
          <w:t xml:space="preserve"> phase</w:t>
        </w:r>
      </w:ins>
      <w:ins w:id="125" w:author="Colin Thorne" w:date="2024-09-29T14:37:00Z" w16du:dateUtc="2024-09-29T21:37:00Z">
        <w:r w:rsidR="00336CAB">
          <w:rPr>
            <w:rFonts w:ascii="Times New Roman" w:hAnsi="Times New Roman" w:cs="Times New Roman"/>
          </w:rPr>
          <w:t>s</w:t>
        </w:r>
      </w:ins>
      <w:ins w:id="126" w:author="Colin Thorne" w:date="2024-09-29T14:18:00Z" w16du:dateUtc="2024-09-29T21:18:00Z">
        <w:r w:rsidR="00AE3AA5">
          <w:rPr>
            <w:rFonts w:ascii="Times New Roman" w:hAnsi="Times New Roman" w:cs="Times New Roman"/>
          </w:rPr>
          <w:t xml:space="preserve"> </w:t>
        </w:r>
      </w:ins>
      <w:ins w:id="127" w:author="Colin Thorne" w:date="2024-09-29T14:15:00Z" w16du:dateUtc="2024-09-29T21:15:00Z">
        <w:r w:rsidR="00AE3AA5" w:rsidRPr="00AE3AA5">
          <w:rPr>
            <w:rFonts w:ascii="Times New Roman" w:hAnsi="Times New Roman" w:cs="Times New Roman"/>
          </w:rPr>
          <w:t xml:space="preserve">was to </w:t>
        </w:r>
      </w:ins>
      <w:ins w:id="128" w:author="Colin Thorne" w:date="2024-09-29T14:16:00Z" w16du:dateUtc="2024-09-29T21:16:00Z">
        <w:r w:rsidR="00AE3AA5">
          <w:rPr>
            <w:rFonts w:ascii="Times New Roman" w:hAnsi="Times New Roman" w:cs="Times New Roman"/>
          </w:rPr>
          <w:t xml:space="preserve">add a range of </w:t>
        </w:r>
      </w:ins>
      <w:ins w:id="129" w:author="Colin Thorne" w:date="2024-09-29T14:38:00Z" w16du:dateUtc="2024-09-29T21:38:00Z">
        <w:r w:rsidR="00336CAB">
          <w:rPr>
            <w:rFonts w:ascii="Times New Roman" w:hAnsi="Times New Roman" w:cs="Times New Roman"/>
          </w:rPr>
          <w:t>large</w:t>
        </w:r>
        <w:r w:rsidR="00336CAB" w:rsidRPr="00AE3AA5">
          <w:rPr>
            <w:rFonts w:ascii="Times New Roman" w:hAnsi="Times New Roman" w:cs="Times New Roman"/>
          </w:rPr>
          <w:t xml:space="preserve"> wood</w:t>
        </w:r>
        <w:r w:rsidR="00336CAB">
          <w:rPr>
            <w:rFonts w:ascii="Times New Roman" w:hAnsi="Times New Roman" w:cs="Times New Roman"/>
          </w:rPr>
          <w:t xml:space="preserve"> </w:t>
        </w:r>
      </w:ins>
      <w:ins w:id="130" w:author="Colin Thorne" w:date="2024-09-29T14:16:00Z" w16du:dateUtc="2024-09-29T21:16:00Z">
        <w:r w:rsidR="00AE3AA5">
          <w:rPr>
            <w:rFonts w:ascii="Times New Roman" w:hAnsi="Times New Roman" w:cs="Times New Roman"/>
          </w:rPr>
          <w:t>sizes, including plenty</w:t>
        </w:r>
      </w:ins>
      <w:ins w:id="131" w:author="Colin Thorne" w:date="2024-09-29T14:15:00Z" w16du:dateUtc="2024-09-29T21:15:00Z">
        <w:r w:rsidR="00AE3AA5" w:rsidRPr="00AE3AA5">
          <w:rPr>
            <w:rFonts w:ascii="Times New Roman" w:hAnsi="Times New Roman" w:cs="Times New Roman"/>
          </w:rPr>
          <w:t xml:space="preserve"> that the creek can mobilize to form natural log jams that increase morphological</w:t>
        </w:r>
      </w:ins>
      <w:ins w:id="132" w:author="Colin Thorne" w:date="2024-09-29T14:38:00Z" w16du:dateUtc="2024-09-29T21:38:00Z">
        <w:r w:rsidR="00336CAB">
          <w:rPr>
            <w:rFonts w:ascii="Times New Roman" w:hAnsi="Times New Roman" w:cs="Times New Roman"/>
          </w:rPr>
          <w:t>, sediment,</w:t>
        </w:r>
      </w:ins>
      <w:ins w:id="133" w:author="Colin Thorne" w:date="2024-09-29T14:15:00Z" w16du:dateUtc="2024-09-29T21:15:00Z">
        <w:r w:rsidR="00AE3AA5" w:rsidRPr="00AE3AA5">
          <w:rPr>
            <w:rFonts w:ascii="Times New Roman" w:hAnsi="Times New Roman" w:cs="Times New Roman"/>
          </w:rPr>
          <w:t xml:space="preserve"> and habitat diversity.</w:t>
        </w:r>
        <w:r w:rsidR="00AE3AA5" w:rsidRPr="00AE3AA5">
          <w:rPr>
            <w:rFonts w:ascii="Times New Roman" w:hAnsi="Times New Roman" w:cs="Times New Roman"/>
          </w:rPr>
          <w:t xml:space="preserve"> </w:t>
        </w:r>
      </w:ins>
      <w:ins w:id="134" w:author="Tracy Hames" w:date="2024-08-04T20:30:00Z">
        <w:del w:id="135" w:author="Colin Thorne" w:date="2024-09-29T14:16:00Z" w16du:dateUtc="2024-09-29T21:16:00Z">
          <w:r w:rsidR="00190512" w:rsidDel="00AE3AA5">
            <w:rPr>
              <w:rFonts w:ascii="Times New Roman" w:hAnsi="Times New Roman" w:cs="Times New Roman"/>
            </w:rPr>
            <w:delText xml:space="preserve">Massive amounts of </w:delText>
          </w:r>
        </w:del>
      </w:ins>
      <w:ins w:id="136" w:author="Colin Thorne" w:date="2024-09-29T14:18:00Z" w16du:dateUtc="2024-09-29T21:18:00Z">
        <w:r w:rsidR="00AE3AA5">
          <w:rPr>
            <w:rFonts w:ascii="Times New Roman" w:hAnsi="Times New Roman" w:cs="Times New Roman"/>
          </w:rPr>
          <w:t>Plac</w:t>
        </w:r>
      </w:ins>
      <w:ins w:id="137" w:author="Colin Thorne" w:date="2024-09-29T14:19:00Z" w16du:dateUtc="2024-09-29T21:19:00Z">
        <w:r w:rsidR="00AE3AA5">
          <w:rPr>
            <w:rFonts w:ascii="Times New Roman" w:hAnsi="Times New Roman" w:cs="Times New Roman"/>
          </w:rPr>
          <w:t>ing</w:t>
        </w:r>
      </w:ins>
      <w:ins w:id="138" w:author="Colin Thorne" w:date="2024-09-29T14:16:00Z" w16du:dateUtc="2024-09-29T21:16:00Z">
        <w:r w:rsidR="00AE3AA5">
          <w:rPr>
            <w:rFonts w:ascii="Times New Roman" w:hAnsi="Times New Roman" w:cs="Times New Roman"/>
          </w:rPr>
          <w:t xml:space="preserve"> </w:t>
        </w:r>
      </w:ins>
      <w:ins w:id="139" w:author="Tracy Hames" w:date="2024-08-04T20:30:00Z">
        <w:r w:rsidR="00190512">
          <w:rPr>
            <w:rFonts w:ascii="Times New Roman" w:hAnsi="Times New Roman" w:cs="Times New Roman"/>
          </w:rPr>
          <w:t>large w</w:t>
        </w:r>
      </w:ins>
      <w:ins w:id="140" w:author="Tracy Hames" w:date="2024-08-04T20:21:00Z">
        <w:r>
          <w:rPr>
            <w:rFonts w:ascii="Times New Roman" w:hAnsi="Times New Roman" w:cs="Times New Roman"/>
          </w:rPr>
          <w:t xml:space="preserve">ood </w:t>
        </w:r>
      </w:ins>
      <w:ins w:id="141" w:author="Tracy Hames" w:date="2024-08-04T20:30:00Z">
        <w:del w:id="142" w:author="Colin Thorne" w:date="2024-09-29T14:19:00Z" w16du:dateUtc="2024-09-29T21:19:00Z">
          <w:r w:rsidR="00190512" w:rsidDel="00AE3AA5">
            <w:rPr>
              <w:rFonts w:ascii="Times New Roman" w:hAnsi="Times New Roman" w:cs="Times New Roman"/>
            </w:rPr>
            <w:delText>were placed</w:delText>
          </w:r>
        </w:del>
      </w:ins>
      <w:ins w:id="143" w:author="Tracy Hames" w:date="2024-08-04T20:21:00Z">
        <w:del w:id="144" w:author="Colin Thorne" w:date="2024-09-29T14:19:00Z" w16du:dateUtc="2024-09-29T21:19:00Z">
          <w:r w:rsidDel="00AE3AA5">
            <w:rPr>
              <w:rFonts w:ascii="Times New Roman" w:hAnsi="Times New Roman" w:cs="Times New Roman"/>
            </w:rPr>
            <w:delText xml:space="preserve"> in this section </w:delText>
          </w:r>
        </w:del>
      </w:ins>
      <w:ins w:id="145" w:author="Tracy Hames" w:date="2024-08-04T20:23:00Z">
        <w:del w:id="146" w:author="Colin Thorne" w:date="2024-09-29T14:19:00Z" w16du:dateUtc="2024-09-29T21:19:00Z">
          <w:r w:rsidDel="00AE3AA5">
            <w:rPr>
              <w:rFonts w:ascii="Times New Roman" w:hAnsi="Times New Roman" w:cs="Times New Roman"/>
            </w:rPr>
            <w:delText>of</w:delText>
          </w:r>
        </w:del>
      </w:ins>
      <w:ins w:id="147" w:author="Colin Thorne" w:date="2024-09-29T14:19:00Z" w16du:dateUtc="2024-09-29T21:19:00Z">
        <w:r w:rsidR="00AE3AA5">
          <w:rPr>
            <w:rFonts w:ascii="Times New Roman" w:hAnsi="Times New Roman" w:cs="Times New Roman"/>
          </w:rPr>
          <w:t>in</w:t>
        </w:r>
      </w:ins>
      <w:ins w:id="148" w:author="Tracy Hames" w:date="2024-08-04T20:23:00Z">
        <w:r>
          <w:rPr>
            <w:rFonts w:ascii="Times New Roman" w:hAnsi="Times New Roman" w:cs="Times New Roman"/>
          </w:rPr>
          <w:t xml:space="preserve"> Deer Creek </w:t>
        </w:r>
      </w:ins>
      <w:ins w:id="149" w:author="Tracy Hames" w:date="2024-08-04T20:31:00Z">
        <w:r w:rsidR="00190512">
          <w:rPr>
            <w:rFonts w:ascii="Times New Roman" w:hAnsi="Times New Roman" w:cs="Times New Roman"/>
          </w:rPr>
          <w:t xml:space="preserve">in </w:t>
        </w:r>
      </w:ins>
      <w:ins w:id="150" w:author="Tracy Hames" w:date="2024-08-04T20:23:00Z">
        <w:del w:id="151" w:author="Colin Thorne" w:date="2024-09-29T14:19:00Z" w16du:dateUtc="2024-09-29T21:19:00Z">
          <w:r w:rsidDel="00AE3AA5">
            <w:rPr>
              <w:rFonts w:ascii="Times New Roman" w:hAnsi="Times New Roman" w:cs="Times New Roman"/>
            </w:rPr>
            <w:delText>a</w:delText>
          </w:r>
        </w:del>
      </w:ins>
      <w:ins w:id="152" w:author="Colin Thorne" w:date="2024-09-29T14:19:00Z" w16du:dateUtc="2024-09-29T21:19:00Z">
        <w:r w:rsidR="00AE3AA5">
          <w:rPr>
            <w:rFonts w:ascii="Times New Roman" w:hAnsi="Times New Roman" w:cs="Times New Roman"/>
          </w:rPr>
          <w:t>this</w:t>
        </w:r>
      </w:ins>
      <w:ins w:id="153" w:author="Tracy Hames" w:date="2024-08-04T20:23:00Z">
        <w:r>
          <w:rPr>
            <w:rFonts w:ascii="Times New Roman" w:hAnsi="Times New Roman" w:cs="Times New Roman"/>
          </w:rPr>
          <w:t xml:space="preserve"> manner </w:t>
        </w:r>
      </w:ins>
      <w:ins w:id="154" w:author="Colin Thorne" w:date="2024-09-29T14:19:00Z" w16du:dateUtc="2024-09-29T21:19:00Z">
        <w:r w:rsidR="00AE3AA5">
          <w:rPr>
            <w:rFonts w:ascii="Times New Roman" w:hAnsi="Times New Roman" w:cs="Times New Roman"/>
          </w:rPr>
          <w:t xml:space="preserve">is </w:t>
        </w:r>
      </w:ins>
      <w:ins w:id="155" w:author="Tracy Hames" w:date="2024-08-04T20:29:00Z">
        <w:r w:rsidR="00190512">
          <w:rPr>
            <w:rFonts w:ascii="Times New Roman" w:hAnsi="Times New Roman" w:cs="Times New Roman"/>
          </w:rPr>
          <w:t>allowing</w:t>
        </w:r>
      </w:ins>
      <w:ins w:id="156" w:author="Tracy Hames" w:date="2024-08-04T20:23:00Z">
        <w:r>
          <w:rPr>
            <w:rFonts w:ascii="Times New Roman" w:hAnsi="Times New Roman" w:cs="Times New Roman"/>
          </w:rPr>
          <w:t xml:space="preserve"> </w:t>
        </w:r>
      </w:ins>
      <w:ins w:id="157" w:author="Tracy Hames" w:date="2024-08-04T20:31:00Z">
        <w:r w:rsidR="00190512">
          <w:rPr>
            <w:rFonts w:ascii="Times New Roman" w:hAnsi="Times New Roman" w:cs="Times New Roman"/>
          </w:rPr>
          <w:t xml:space="preserve">the </w:t>
        </w:r>
      </w:ins>
      <w:ins w:id="158" w:author="Colin Thorne" w:date="2024-09-29T14:38:00Z" w16du:dateUtc="2024-09-29T21:38:00Z">
        <w:r w:rsidR="00336CAB">
          <w:rPr>
            <w:rFonts w:ascii="Times New Roman" w:hAnsi="Times New Roman" w:cs="Times New Roman"/>
          </w:rPr>
          <w:t>C</w:t>
        </w:r>
      </w:ins>
      <w:ins w:id="159" w:author="Tracy Hames" w:date="2024-08-04T20:31:00Z">
        <w:del w:id="160" w:author="Colin Thorne" w:date="2024-09-29T14:38:00Z" w16du:dateUtc="2024-09-29T21:38:00Z">
          <w:r w:rsidR="00190512" w:rsidDel="00336CAB">
            <w:rPr>
              <w:rFonts w:ascii="Times New Roman" w:hAnsi="Times New Roman" w:cs="Times New Roman"/>
            </w:rPr>
            <w:delText>c</w:delText>
          </w:r>
        </w:del>
        <w:r w:rsidR="00190512">
          <w:rPr>
            <w:rFonts w:ascii="Times New Roman" w:hAnsi="Times New Roman" w:cs="Times New Roman"/>
          </w:rPr>
          <w:t xml:space="preserve">reek to do the bulk of the </w:t>
        </w:r>
      </w:ins>
      <w:ins w:id="161" w:author="Colin Thorne" w:date="2024-09-29T14:19:00Z" w16du:dateUtc="2024-09-29T21:19:00Z">
        <w:r w:rsidR="00AE3AA5">
          <w:rPr>
            <w:rFonts w:ascii="Times New Roman" w:hAnsi="Times New Roman" w:cs="Times New Roman"/>
          </w:rPr>
          <w:t xml:space="preserve">restoration </w:t>
        </w:r>
      </w:ins>
      <w:ins w:id="162" w:author="Tracy Hames" w:date="2024-08-04T20:31:00Z">
        <w:r w:rsidR="00190512">
          <w:rPr>
            <w:rFonts w:ascii="Times New Roman" w:hAnsi="Times New Roman" w:cs="Times New Roman"/>
          </w:rPr>
          <w:t>work. H</w:t>
        </w:r>
      </w:ins>
      <w:ins w:id="163" w:author="Tracy Hames" w:date="2024-08-04T20:24:00Z">
        <w:r>
          <w:rPr>
            <w:rFonts w:ascii="Times New Roman" w:hAnsi="Times New Roman" w:cs="Times New Roman"/>
          </w:rPr>
          <w:t>igh flows</w:t>
        </w:r>
      </w:ins>
      <w:ins w:id="164" w:author="Tracy Hames" w:date="2024-08-04T20:32:00Z">
        <w:r w:rsidR="00190512">
          <w:rPr>
            <w:rFonts w:ascii="Times New Roman" w:hAnsi="Times New Roman" w:cs="Times New Roman"/>
          </w:rPr>
          <w:t xml:space="preserve"> mobilize the wood</w:t>
        </w:r>
      </w:ins>
      <w:ins w:id="165" w:author="Tracy Hames" w:date="2024-08-04T20:44:00Z">
        <w:r w:rsidR="00591B2F">
          <w:rPr>
            <w:rFonts w:ascii="Times New Roman" w:hAnsi="Times New Roman" w:cs="Times New Roman"/>
          </w:rPr>
          <w:t xml:space="preserve"> over time</w:t>
        </w:r>
      </w:ins>
      <w:ins w:id="166" w:author="Tracy Hames" w:date="2024-08-04T20:32:00Z">
        <w:r w:rsidR="00190512">
          <w:rPr>
            <w:rFonts w:ascii="Times New Roman" w:hAnsi="Times New Roman" w:cs="Times New Roman"/>
          </w:rPr>
          <w:t xml:space="preserve">, </w:t>
        </w:r>
      </w:ins>
      <w:ins w:id="167" w:author="Tracy Hames" w:date="2024-08-04T20:24:00Z">
        <w:r>
          <w:rPr>
            <w:rFonts w:ascii="Times New Roman" w:hAnsi="Times New Roman" w:cs="Times New Roman"/>
          </w:rPr>
          <w:t>distribut</w:t>
        </w:r>
      </w:ins>
      <w:ins w:id="168" w:author="Tracy Hames" w:date="2024-08-04T20:32:00Z">
        <w:r w:rsidR="00190512">
          <w:rPr>
            <w:rFonts w:ascii="Times New Roman" w:hAnsi="Times New Roman" w:cs="Times New Roman"/>
          </w:rPr>
          <w:t>ing</w:t>
        </w:r>
      </w:ins>
      <w:ins w:id="169" w:author="Tracy Hames" w:date="2024-08-04T20:24:00Z">
        <w:r>
          <w:rPr>
            <w:rFonts w:ascii="Times New Roman" w:hAnsi="Times New Roman" w:cs="Times New Roman"/>
          </w:rPr>
          <w:t xml:space="preserve"> the added </w:t>
        </w:r>
        <w:del w:id="170" w:author="Colin Thorne" w:date="2024-09-29T14:39:00Z" w16du:dateUtc="2024-09-29T21:39:00Z">
          <w:r w:rsidDel="006B05B3">
            <w:rPr>
              <w:rFonts w:ascii="Times New Roman" w:hAnsi="Times New Roman" w:cs="Times New Roman"/>
            </w:rPr>
            <w:delText>material</w:delText>
          </w:r>
        </w:del>
      </w:ins>
      <w:ins w:id="171" w:author="Colin Thorne" w:date="2024-09-29T14:39:00Z" w16du:dateUtc="2024-09-29T21:39:00Z">
        <w:r w:rsidR="006B05B3">
          <w:rPr>
            <w:rFonts w:ascii="Times New Roman" w:hAnsi="Times New Roman" w:cs="Times New Roman"/>
          </w:rPr>
          <w:t>pieces</w:t>
        </w:r>
      </w:ins>
      <w:ins w:id="172" w:author="Tracy Hames" w:date="2024-08-04T20:24:00Z">
        <w:r>
          <w:rPr>
            <w:rFonts w:ascii="Times New Roman" w:hAnsi="Times New Roman" w:cs="Times New Roman"/>
          </w:rPr>
          <w:t xml:space="preserve"> naturally, forming log jams</w:t>
        </w:r>
      </w:ins>
      <w:ins w:id="173" w:author="Colin Thorne" w:date="2024-09-29T14:39:00Z" w16du:dateUtc="2024-09-29T21:39:00Z">
        <w:r w:rsidR="006B05B3">
          <w:rPr>
            <w:rFonts w:ascii="Times New Roman" w:hAnsi="Times New Roman" w:cs="Times New Roman"/>
          </w:rPr>
          <w:t>, pools,</w:t>
        </w:r>
      </w:ins>
      <w:ins w:id="174" w:author="Tracy Hames" w:date="2024-08-04T20:24:00Z">
        <w:r>
          <w:rPr>
            <w:rFonts w:ascii="Times New Roman" w:hAnsi="Times New Roman" w:cs="Times New Roman"/>
          </w:rPr>
          <w:t xml:space="preserve"> </w:t>
        </w:r>
      </w:ins>
      <w:ins w:id="175" w:author="Colin Thorne" w:date="2024-09-29T14:39:00Z" w16du:dateUtc="2024-09-29T21:39:00Z">
        <w:r w:rsidR="006B05B3">
          <w:rPr>
            <w:rFonts w:ascii="Times New Roman" w:hAnsi="Times New Roman" w:cs="Times New Roman"/>
          </w:rPr>
          <w:t xml:space="preserve">and sediment patches </w:t>
        </w:r>
      </w:ins>
      <w:ins w:id="176" w:author="Tracy Hames" w:date="2024-08-04T20:25:00Z">
        <w:r w:rsidR="00190512">
          <w:rPr>
            <w:rFonts w:ascii="Times New Roman" w:hAnsi="Times New Roman" w:cs="Times New Roman"/>
          </w:rPr>
          <w:t>in locations where</w:t>
        </w:r>
      </w:ins>
      <w:ins w:id="177" w:author="Tracy Hames" w:date="2024-08-04T20:24:00Z">
        <w:r>
          <w:rPr>
            <w:rFonts w:ascii="Times New Roman" w:hAnsi="Times New Roman" w:cs="Times New Roman"/>
          </w:rPr>
          <w:t xml:space="preserve"> the </w:t>
        </w:r>
        <w:del w:id="178" w:author="Colin Thorne" w:date="2024-09-29T14:19:00Z" w16du:dateUtc="2024-09-29T21:19:00Z">
          <w:r w:rsidDel="00AE3AA5">
            <w:rPr>
              <w:rFonts w:ascii="Times New Roman" w:hAnsi="Times New Roman" w:cs="Times New Roman"/>
            </w:rPr>
            <w:delText>water</w:delText>
          </w:r>
        </w:del>
      </w:ins>
      <w:ins w:id="179" w:author="Colin Thorne" w:date="2024-09-29T14:19:00Z" w16du:dateUtc="2024-09-29T21:19:00Z">
        <w:r w:rsidR="00AE3AA5">
          <w:rPr>
            <w:rFonts w:ascii="Times New Roman" w:hAnsi="Times New Roman" w:cs="Times New Roman"/>
          </w:rPr>
          <w:t>creek</w:t>
        </w:r>
      </w:ins>
      <w:ins w:id="180" w:author="Tracy Hames" w:date="2024-08-04T20:24:00Z">
        <w:r>
          <w:rPr>
            <w:rFonts w:ascii="Times New Roman" w:hAnsi="Times New Roman" w:cs="Times New Roman"/>
          </w:rPr>
          <w:t xml:space="preserve"> places them. </w:t>
        </w:r>
      </w:ins>
      <w:ins w:id="181" w:author="Tracy Hames" w:date="2024-08-04T20:32:00Z">
        <w:r w:rsidR="00190512">
          <w:rPr>
            <w:rFonts w:ascii="Times New Roman" w:hAnsi="Times New Roman" w:cs="Times New Roman"/>
          </w:rPr>
          <w:t>This ensures that the right amounts of the ri</w:t>
        </w:r>
      </w:ins>
      <w:ins w:id="182" w:author="Tracy Hames" w:date="2024-08-04T20:33:00Z">
        <w:r w:rsidR="00190512">
          <w:rPr>
            <w:rFonts w:ascii="Times New Roman" w:hAnsi="Times New Roman" w:cs="Times New Roman"/>
          </w:rPr>
          <w:t>ght kinds of wood are deposited in the right locations</w:t>
        </w:r>
      </w:ins>
      <w:ins w:id="183" w:author="Tracy Hames" w:date="2024-08-04T20:34:00Z">
        <w:r w:rsidR="00190512">
          <w:rPr>
            <w:rFonts w:ascii="Times New Roman" w:hAnsi="Times New Roman" w:cs="Times New Roman"/>
          </w:rPr>
          <w:t xml:space="preserve">. </w:t>
        </w:r>
      </w:ins>
      <w:ins w:id="184" w:author="Tracy Hames" w:date="2024-08-04T20:25:00Z">
        <w:r>
          <w:rPr>
            <w:rFonts w:ascii="Times New Roman" w:hAnsi="Times New Roman" w:cs="Times New Roman"/>
          </w:rPr>
          <w:t>Morphological</w:t>
        </w:r>
      </w:ins>
      <w:ins w:id="185" w:author="Colin Thorne" w:date="2024-09-29T14:40:00Z" w16du:dateUtc="2024-09-29T21:40:00Z">
        <w:r w:rsidR="006B05B3">
          <w:rPr>
            <w:rFonts w:ascii="Times New Roman" w:hAnsi="Times New Roman" w:cs="Times New Roman"/>
          </w:rPr>
          <w:t>, sediment,</w:t>
        </w:r>
      </w:ins>
      <w:ins w:id="186" w:author="Tracy Hames" w:date="2024-08-04T20:25:00Z">
        <w:r>
          <w:rPr>
            <w:rFonts w:ascii="Times New Roman" w:hAnsi="Times New Roman" w:cs="Times New Roman"/>
          </w:rPr>
          <w:t xml:space="preserve"> and habitat diversity </w:t>
        </w:r>
      </w:ins>
      <w:ins w:id="187" w:author="Colin Thorne" w:date="2024-09-29T14:20:00Z" w16du:dateUtc="2024-09-29T21:20:00Z">
        <w:r w:rsidR="00AE3AA5">
          <w:rPr>
            <w:rFonts w:ascii="Times New Roman" w:hAnsi="Times New Roman" w:cs="Times New Roman"/>
          </w:rPr>
          <w:t xml:space="preserve">are </w:t>
        </w:r>
      </w:ins>
      <w:ins w:id="188" w:author="Tracy Hames" w:date="2024-08-04T20:35:00Z">
        <w:r w:rsidR="00190512">
          <w:rPr>
            <w:rFonts w:ascii="Times New Roman" w:hAnsi="Times New Roman" w:cs="Times New Roman"/>
          </w:rPr>
          <w:t>increas</w:t>
        </w:r>
      </w:ins>
      <w:ins w:id="189" w:author="Colin Thorne" w:date="2024-09-29T14:20:00Z" w16du:dateUtc="2024-09-29T21:20:00Z">
        <w:r w:rsidR="00AE3AA5">
          <w:rPr>
            <w:rFonts w:ascii="Times New Roman" w:hAnsi="Times New Roman" w:cs="Times New Roman"/>
          </w:rPr>
          <w:t>ing</w:t>
        </w:r>
      </w:ins>
      <w:ins w:id="190" w:author="Tracy Hames" w:date="2024-08-04T20:35:00Z">
        <w:del w:id="191" w:author="Colin Thorne" w:date="2024-09-29T14:20:00Z" w16du:dateUtc="2024-09-29T21:20:00Z">
          <w:r w:rsidR="00190512" w:rsidDel="00AE3AA5">
            <w:rPr>
              <w:rFonts w:ascii="Times New Roman" w:hAnsi="Times New Roman" w:cs="Times New Roman"/>
            </w:rPr>
            <w:delText>es</w:delText>
          </w:r>
        </w:del>
        <w:r w:rsidR="00190512">
          <w:rPr>
            <w:rFonts w:ascii="Times New Roman" w:hAnsi="Times New Roman" w:cs="Times New Roman"/>
          </w:rPr>
          <w:t xml:space="preserve">, but at </w:t>
        </w:r>
      </w:ins>
      <w:ins w:id="192" w:author="Colin Thorne" w:date="2024-09-29T14:20:00Z" w16du:dateUtc="2024-09-29T21:20:00Z">
        <w:r w:rsidR="00AE3AA5">
          <w:rPr>
            <w:rFonts w:ascii="Times New Roman" w:hAnsi="Times New Roman" w:cs="Times New Roman"/>
          </w:rPr>
          <w:t>N</w:t>
        </w:r>
      </w:ins>
      <w:ins w:id="193" w:author="Tracy Hames" w:date="2024-08-04T20:35:00Z">
        <w:del w:id="194" w:author="Colin Thorne" w:date="2024-09-29T14:20:00Z" w16du:dateUtc="2024-09-29T21:20:00Z">
          <w:r w:rsidR="00190512" w:rsidDel="00AE3AA5">
            <w:rPr>
              <w:rFonts w:ascii="Times New Roman" w:hAnsi="Times New Roman" w:cs="Times New Roman"/>
            </w:rPr>
            <w:delText>n</w:delText>
          </w:r>
        </w:del>
        <w:r w:rsidR="00190512">
          <w:rPr>
            <w:rFonts w:ascii="Times New Roman" w:hAnsi="Times New Roman" w:cs="Times New Roman"/>
          </w:rPr>
          <w:t>ature’s pace</w:t>
        </w:r>
      </w:ins>
      <w:ins w:id="195" w:author="Tracy Hames" w:date="2024-08-04T20:25:00Z">
        <w:r w:rsidR="00190512">
          <w:rPr>
            <w:rFonts w:ascii="Times New Roman" w:hAnsi="Times New Roman" w:cs="Times New Roman"/>
          </w:rPr>
          <w:t>.</w:t>
        </w:r>
      </w:ins>
    </w:p>
    <w:p w14:paraId="3DDA2B9D" w14:textId="77777777" w:rsidR="00591B2F" w:rsidRDefault="00591B2F" w:rsidP="006215CF">
      <w:pPr>
        <w:rPr>
          <w:ins w:id="196" w:author="Tracy Hames" w:date="2024-08-04T20:35:00Z"/>
          <w:rFonts w:ascii="Times New Roman" w:hAnsi="Times New Roman" w:cs="Times New Roman"/>
        </w:rPr>
      </w:pPr>
    </w:p>
    <w:p w14:paraId="39387EAB" w14:textId="32C6C146" w:rsidR="00591B2F" w:rsidRDefault="006B05B3" w:rsidP="006215CF">
      <w:pPr>
        <w:rPr>
          <w:rFonts w:ascii="Times New Roman" w:hAnsi="Times New Roman" w:cs="Times New Roman"/>
        </w:rPr>
      </w:pPr>
      <w:ins w:id="197" w:author="Colin Thorne" w:date="2024-09-29T14:40:00Z" w16du:dateUtc="2024-09-29T21:40:00Z">
        <w:r>
          <w:rPr>
            <w:rFonts w:ascii="Times New Roman" w:hAnsi="Times New Roman" w:cs="Times New Roman"/>
          </w:rPr>
          <w:t>A</w:t>
        </w:r>
      </w:ins>
      <w:ins w:id="198" w:author="Colin Thorne" w:date="2024-09-29T14:44:00Z" w16du:dateUtc="2024-09-29T21:44:00Z">
        <w:r>
          <w:rPr>
            <w:rFonts w:ascii="Times New Roman" w:hAnsi="Times New Roman" w:cs="Times New Roman"/>
          </w:rPr>
          <w:t>t the end of Day 2</w:t>
        </w:r>
      </w:ins>
      <w:ins w:id="199" w:author="Colin Thorne" w:date="2024-09-29T14:40:00Z" w16du:dateUtc="2024-09-29T21:40:00Z">
        <w:r>
          <w:rPr>
            <w:rFonts w:ascii="Times New Roman" w:hAnsi="Times New Roman" w:cs="Times New Roman"/>
          </w:rPr>
          <w:t xml:space="preserve">, there was just time for a quick look at the </w:t>
        </w:r>
      </w:ins>
      <w:ins w:id="200" w:author="Colin Thorne" w:date="2024-09-29T14:41:00Z" w16du:dateUtc="2024-09-29T21:41:00Z">
        <w:r>
          <w:rPr>
            <w:rFonts w:ascii="Times New Roman" w:hAnsi="Times New Roman" w:cs="Times New Roman"/>
          </w:rPr>
          <w:t>large</w:t>
        </w:r>
      </w:ins>
      <w:ins w:id="201" w:author="Colin Thorne" w:date="2024-09-29T14:43:00Z" w16du:dateUtc="2024-09-29T21:43:00Z">
        <w:r>
          <w:rPr>
            <w:rFonts w:ascii="Times New Roman" w:hAnsi="Times New Roman" w:cs="Times New Roman"/>
          </w:rPr>
          <w:t>, multi-phase</w:t>
        </w:r>
      </w:ins>
      <w:ins w:id="202" w:author="Colin Thorne" w:date="2024-09-29T14:41:00Z" w16du:dateUtc="2024-09-29T21:41:00Z">
        <w:r>
          <w:rPr>
            <w:rFonts w:ascii="Times New Roman" w:hAnsi="Times New Roman" w:cs="Times New Roman"/>
          </w:rPr>
          <w:t xml:space="preserve"> floodplain reconnection </w:t>
        </w:r>
      </w:ins>
      <w:ins w:id="203" w:author="Colin Thorne" w:date="2024-09-29T14:44:00Z" w16du:dateUtc="2024-09-29T21:44:00Z">
        <w:r>
          <w:rPr>
            <w:rFonts w:ascii="Times New Roman" w:hAnsi="Times New Roman" w:cs="Times New Roman"/>
          </w:rPr>
          <w:t xml:space="preserve">project </w:t>
        </w:r>
      </w:ins>
      <w:ins w:id="204" w:author="Colin Thorne" w:date="2024-09-29T14:45:00Z" w16du:dateUtc="2024-09-29T21:45:00Z">
        <w:r>
          <w:rPr>
            <w:rFonts w:ascii="Times New Roman" w:hAnsi="Times New Roman" w:cs="Times New Roman"/>
          </w:rPr>
          <w:t>that’s on-going along</w:t>
        </w:r>
      </w:ins>
      <w:ins w:id="205" w:author="Colin Thorne" w:date="2024-09-29T14:41:00Z" w16du:dateUtc="2024-09-29T21:41:00Z">
        <w:r>
          <w:rPr>
            <w:rFonts w:ascii="Times New Roman" w:hAnsi="Times New Roman" w:cs="Times New Roman"/>
          </w:rPr>
          <w:t xml:space="preserve"> the South Fork McKenzie River</w:t>
        </w:r>
      </w:ins>
      <w:ins w:id="206" w:author="Colin Thorne" w:date="2024-09-29T14:43:00Z" w16du:dateUtc="2024-09-29T21:43:00Z">
        <w:r>
          <w:rPr>
            <w:rFonts w:ascii="Times New Roman" w:hAnsi="Times New Roman" w:cs="Times New Roman"/>
          </w:rPr>
          <w:t xml:space="preserve"> (</w:t>
        </w:r>
      </w:ins>
      <w:ins w:id="207" w:author="Colin Thorne" w:date="2024-09-29T14:44:00Z" w16du:dateUtc="2024-09-29T21:44:00Z">
        <w:r>
          <w:rPr>
            <w:rFonts w:ascii="Times New Roman" w:hAnsi="Times New Roman" w:cs="Times New Roman"/>
          </w:rPr>
          <w:fldChar w:fldCharType="begin"/>
        </w:r>
        <w:r>
          <w:rPr>
            <w:rFonts w:ascii="Times New Roman" w:hAnsi="Times New Roman" w:cs="Times New Roman"/>
          </w:rPr>
          <w:instrText>HYPERLINK "</w:instrText>
        </w:r>
        <w:r w:rsidRPr="006B05B3">
          <w:rPr>
            <w:rFonts w:ascii="Times New Roman" w:hAnsi="Times New Roman" w:cs="Times New Roman"/>
          </w:rPr>
          <w:instrText>https://www.fs.usda.gov/detail/willamette/landmanagement/resourcemanagement/?cid=fseprd584204#:~:text=Recognized%20for%20four%20consecutive%20years,Fork%20of%20the%20McKenzie%20River</w:instrText>
        </w:r>
        <w:r>
          <w:rPr>
            <w:rFonts w:ascii="Times New Roman" w:hAnsi="Times New Roman" w:cs="Times New Roman"/>
          </w:rPr>
          <w:instrText>"</w:instrText>
        </w:r>
        <w:r>
          <w:rPr>
            <w:rFonts w:ascii="Times New Roman" w:hAnsi="Times New Roman" w:cs="Times New Roman"/>
          </w:rPr>
          <w:fldChar w:fldCharType="separate"/>
        </w:r>
        <w:r w:rsidRPr="003D1E0F">
          <w:rPr>
            <w:rStyle w:val="Hyperlink"/>
            <w:rFonts w:ascii="Times New Roman" w:hAnsi="Times New Roman" w:cs="Times New Roman"/>
          </w:rPr>
          <w:t>https://www.fs.usda.gov/detail/willamette/landmanagement/resourcemanagement/?cid=fseprd584204#:~:text=Recognized%20for%20four%20consecutive%20years,Fork%20of%20the%20McKenzie%20River</w:t>
        </w:r>
        <w:r>
          <w:rPr>
            <w:rFonts w:ascii="Times New Roman" w:hAnsi="Times New Roman" w:cs="Times New Roman"/>
          </w:rPr>
          <w:fldChar w:fldCharType="end"/>
        </w:r>
        <w:r w:rsidRPr="006B05B3">
          <w:rPr>
            <w:rFonts w:ascii="Times New Roman" w:hAnsi="Times New Roman" w:cs="Times New Roman"/>
          </w:rPr>
          <w:t>.</w:t>
        </w:r>
        <w:r>
          <w:rPr>
            <w:rFonts w:ascii="Times New Roman" w:hAnsi="Times New Roman" w:cs="Times New Roman"/>
          </w:rPr>
          <w:t xml:space="preserve"> </w:t>
        </w:r>
      </w:ins>
      <w:ins w:id="208" w:author="Tracy Hames" w:date="2024-08-04T20:35:00Z">
        <w:r w:rsidR="00591B2F">
          <w:rPr>
            <w:rFonts w:ascii="Times New Roman" w:hAnsi="Times New Roman" w:cs="Times New Roman"/>
          </w:rPr>
          <w:t xml:space="preserve">One last lesson we learned </w:t>
        </w:r>
        <w:del w:id="209" w:author="Colin Thorne" w:date="2024-09-29T14:45:00Z" w16du:dateUtc="2024-09-29T21:45:00Z">
          <w:r w:rsidR="00591B2F" w:rsidDel="006B05B3">
            <w:rPr>
              <w:rFonts w:ascii="Times New Roman" w:hAnsi="Times New Roman" w:cs="Times New Roman"/>
            </w:rPr>
            <w:delText>on Day 2</w:delText>
          </w:r>
        </w:del>
      </w:ins>
      <w:ins w:id="210" w:author="Colin Thorne" w:date="2024-09-29T14:48:00Z" w16du:dateUtc="2024-09-29T21:48:00Z">
        <w:r>
          <w:rPr>
            <w:rFonts w:ascii="Times New Roman" w:hAnsi="Times New Roman" w:cs="Times New Roman"/>
          </w:rPr>
          <w:t>that afternoon</w:t>
        </w:r>
      </w:ins>
      <w:ins w:id="211" w:author="Tracy Hames" w:date="2024-08-04T20:35:00Z">
        <w:r w:rsidR="00591B2F">
          <w:rPr>
            <w:rFonts w:ascii="Times New Roman" w:hAnsi="Times New Roman" w:cs="Times New Roman"/>
          </w:rPr>
          <w:t xml:space="preserve"> was that </w:t>
        </w:r>
      </w:ins>
      <w:ins w:id="212" w:author="Tracy Hames" w:date="2024-08-04T20:36:00Z">
        <w:del w:id="213" w:author="Colin Thorne" w:date="2024-09-29T14:47:00Z" w16du:dateUtc="2024-09-29T21:47:00Z">
          <w:r w:rsidR="00591B2F" w:rsidDel="006B05B3">
            <w:rPr>
              <w:rFonts w:ascii="Times New Roman" w:hAnsi="Times New Roman" w:cs="Times New Roman"/>
            </w:rPr>
            <w:delText>this work</w:delText>
          </w:r>
        </w:del>
      </w:ins>
      <w:ins w:id="214" w:author="Colin Thorne" w:date="2024-09-29T14:47:00Z" w16du:dateUtc="2024-09-29T21:47:00Z">
        <w:r>
          <w:rPr>
            <w:rFonts w:ascii="Times New Roman" w:hAnsi="Times New Roman" w:cs="Times New Roman"/>
          </w:rPr>
          <w:t>reconnecting incised st</w:t>
        </w:r>
      </w:ins>
      <w:ins w:id="215" w:author="Colin Thorne" w:date="2024-09-29T14:48:00Z" w16du:dateUtc="2024-09-29T21:48:00Z">
        <w:r>
          <w:rPr>
            <w:rFonts w:ascii="Times New Roman" w:hAnsi="Times New Roman" w:cs="Times New Roman"/>
          </w:rPr>
          <w:t xml:space="preserve">reams to their pre-disturbance </w:t>
        </w:r>
      </w:ins>
      <w:ins w:id="216" w:author="Colin Thorne" w:date="2024-09-29T14:47:00Z" w16du:dateUtc="2024-09-29T21:47:00Z">
        <w:r>
          <w:rPr>
            <w:rFonts w:ascii="Times New Roman" w:hAnsi="Times New Roman" w:cs="Times New Roman"/>
          </w:rPr>
          <w:t xml:space="preserve">floodplains </w:t>
        </w:r>
      </w:ins>
      <w:ins w:id="217" w:author="Tracy Hames" w:date="2024-08-04T20:36:00Z">
        <w:del w:id="218" w:author="Colin Thorne" w:date="2024-09-29T14:48:00Z" w16du:dateUtc="2024-09-29T21:48:00Z">
          <w:r w:rsidR="00591B2F" w:rsidDel="006B05B3">
            <w:rPr>
              <w:rFonts w:ascii="Times New Roman" w:hAnsi="Times New Roman" w:cs="Times New Roman"/>
            </w:rPr>
            <w:delText xml:space="preserve"> </w:delText>
          </w:r>
        </w:del>
        <w:r w:rsidR="00591B2F">
          <w:rPr>
            <w:rFonts w:ascii="Times New Roman" w:hAnsi="Times New Roman" w:cs="Times New Roman"/>
          </w:rPr>
          <w:t xml:space="preserve">has </w:t>
        </w:r>
      </w:ins>
      <w:ins w:id="219" w:author="Tracy Hames" w:date="2024-08-04T20:44:00Z">
        <w:r w:rsidR="00591B2F">
          <w:rPr>
            <w:rFonts w:ascii="Times New Roman" w:hAnsi="Times New Roman" w:cs="Times New Roman"/>
          </w:rPr>
          <w:t>the</w:t>
        </w:r>
      </w:ins>
      <w:ins w:id="220" w:author="Tracy Hames" w:date="2024-08-04T20:36:00Z">
        <w:r w:rsidR="00591B2F">
          <w:rPr>
            <w:rFonts w:ascii="Times New Roman" w:hAnsi="Times New Roman" w:cs="Times New Roman"/>
          </w:rPr>
          <w:t xml:space="preserve"> added benefit of </w:t>
        </w:r>
        <w:del w:id="221" w:author="Colin Thorne" w:date="2024-09-29T14:46:00Z" w16du:dateUtc="2024-09-29T21:46:00Z">
          <w:r w:rsidR="00591B2F" w:rsidDel="006B05B3">
            <w:rPr>
              <w:rFonts w:ascii="Times New Roman" w:hAnsi="Times New Roman" w:cs="Times New Roman"/>
            </w:rPr>
            <w:delText>impact</w:delText>
          </w:r>
        </w:del>
      </w:ins>
      <w:ins w:id="222" w:author="Colin Thorne" w:date="2024-09-29T14:46:00Z" w16du:dateUtc="2024-09-29T21:46:00Z">
        <w:r>
          <w:rPr>
            <w:rFonts w:ascii="Times New Roman" w:hAnsi="Times New Roman" w:cs="Times New Roman"/>
          </w:rPr>
          <w:t>alter</w:t>
        </w:r>
      </w:ins>
      <w:ins w:id="223" w:author="Tracy Hames" w:date="2024-08-04T20:36:00Z">
        <w:r w:rsidR="00591B2F">
          <w:rPr>
            <w:rFonts w:ascii="Times New Roman" w:hAnsi="Times New Roman" w:cs="Times New Roman"/>
          </w:rPr>
          <w:t xml:space="preserve">ing the </w:t>
        </w:r>
        <w:del w:id="224" w:author="Colin Thorne" w:date="2024-09-29T14:46:00Z" w16du:dateUtc="2024-09-29T21:46:00Z">
          <w:r w:rsidR="00591B2F" w:rsidDel="006B05B3">
            <w:rPr>
              <w:rFonts w:ascii="Times New Roman" w:hAnsi="Times New Roman" w:cs="Times New Roman"/>
            </w:rPr>
            <w:delText>nature</w:delText>
          </w:r>
        </w:del>
      </w:ins>
      <w:ins w:id="225" w:author="Colin Thorne" w:date="2024-09-29T14:46:00Z" w16du:dateUtc="2024-09-29T21:46:00Z">
        <w:r>
          <w:rPr>
            <w:rFonts w:ascii="Times New Roman" w:hAnsi="Times New Roman" w:cs="Times New Roman"/>
          </w:rPr>
          <w:t>impacts</w:t>
        </w:r>
      </w:ins>
      <w:ins w:id="226" w:author="Tracy Hames" w:date="2024-08-04T20:36:00Z">
        <w:r w:rsidR="00591B2F">
          <w:rPr>
            <w:rFonts w:ascii="Times New Roman" w:hAnsi="Times New Roman" w:cs="Times New Roman"/>
          </w:rPr>
          <w:t xml:space="preserve"> of wildfire moving through </w:t>
        </w:r>
      </w:ins>
      <w:ins w:id="227" w:author="Colin Thorne" w:date="2024-09-29T14:46:00Z" w16du:dateUtc="2024-09-29T21:46:00Z">
        <w:r>
          <w:rPr>
            <w:rFonts w:ascii="Times New Roman" w:hAnsi="Times New Roman" w:cs="Times New Roman"/>
          </w:rPr>
          <w:t>this</w:t>
        </w:r>
      </w:ins>
      <w:ins w:id="228" w:author="Tracy Hames" w:date="2024-08-04T20:36:00Z">
        <w:del w:id="229" w:author="Colin Thorne" w:date="2024-09-29T14:46:00Z" w16du:dateUtc="2024-09-29T21:46:00Z">
          <w:r w:rsidR="00591B2F" w:rsidDel="006B05B3">
            <w:rPr>
              <w:rFonts w:ascii="Times New Roman" w:hAnsi="Times New Roman" w:cs="Times New Roman"/>
            </w:rPr>
            <w:delText>this</w:delText>
          </w:r>
        </w:del>
        <w:r w:rsidR="00591B2F">
          <w:rPr>
            <w:rFonts w:ascii="Times New Roman" w:hAnsi="Times New Roman" w:cs="Times New Roman"/>
          </w:rPr>
          <w:t xml:space="preserve"> fire-prone landscape. </w:t>
        </w:r>
      </w:ins>
      <w:ins w:id="230" w:author="Colin Thorne" w:date="2024-09-29T14:47:00Z" w16du:dateUtc="2024-09-29T21:47:00Z">
        <w:r>
          <w:rPr>
            <w:rFonts w:ascii="Times New Roman" w:hAnsi="Times New Roman" w:cs="Times New Roman"/>
          </w:rPr>
          <w:t>T</w:t>
        </w:r>
      </w:ins>
      <w:ins w:id="231" w:author="Tracy Hames" w:date="2024-08-04T20:36:00Z">
        <w:del w:id="232" w:author="Colin Thorne" w:date="2024-09-29T14:46:00Z" w16du:dateUtc="2024-09-29T21:46:00Z">
          <w:r w:rsidR="00591B2F" w:rsidDel="006B05B3">
            <w:rPr>
              <w:rFonts w:ascii="Times New Roman" w:hAnsi="Times New Roman" w:cs="Times New Roman"/>
            </w:rPr>
            <w:delText>T</w:delText>
          </w:r>
        </w:del>
        <w:r w:rsidR="00591B2F">
          <w:rPr>
            <w:rFonts w:ascii="Times New Roman" w:hAnsi="Times New Roman" w:cs="Times New Roman"/>
          </w:rPr>
          <w:t xml:space="preserve">he </w:t>
        </w:r>
      </w:ins>
      <w:ins w:id="233" w:author="Tracy Hames" w:date="2024-08-04T20:37:00Z">
        <w:r w:rsidR="00591B2F">
          <w:rPr>
            <w:rFonts w:ascii="Times New Roman" w:hAnsi="Times New Roman" w:cs="Times New Roman"/>
          </w:rPr>
          <w:t xml:space="preserve">behavior of the </w:t>
        </w:r>
      </w:ins>
      <w:ins w:id="234" w:author="Tracy Hames" w:date="2024-08-04T20:36:00Z">
        <w:del w:id="235" w:author="Colin Thorne" w:date="2024-09-29T14:46:00Z" w16du:dateUtc="2024-09-29T21:46:00Z">
          <w:r w:rsidR="00591B2F" w:rsidDel="006B05B3">
            <w:rPr>
              <w:rFonts w:ascii="Times New Roman" w:hAnsi="Times New Roman" w:cs="Times New Roman"/>
            </w:rPr>
            <w:delText>rec</w:delText>
          </w:r>
        </w:del>
      </w:ins>
      <w:ins w:id="236" w:author="Tracy Hames" w:date="2024-08-04T20:37:00Z">
        <w:del w:id="237" w:author="Colin Thorne" w:date="2024-09-29T14:46:00Z" w16du:dateUtc="2024-09-29T21:46:00Z">
          <w:r w:rsidR="00591B2F" w:rsidDel="006B05B3">
            <w:rPr>
              <w:rFonts w:ascii="Times New Roman" w:hAnsi="Times New Roman" w:cs="Times New Roman"/>
            </w:rPr>
            <w:delText xml:space="preserve">ent and </w:delText>
          </w:r>
        </w:del>
        <w:r w:rsidR="00591B2F">
          <w:rPr>
            <w:rFonts w:ascii="Times New Roman" w:hAnsi="Times New Roman" w:cs="Times New Roman"/>
          </w:rPr>
          <w:t xml:space="preserve">massive Holiday Farm Fire of 2020 changed from a </w:t>
        </w:r>
      </w:ins>
      <w:ins w:id="238" w:author="Tracy Hames" w:date="2024-08-04T20:38:00Z">
        <w:r w:rsidR="00591B2F">
          <w:rPr>
            <w:rFonts w:ascii="Times New Roman" w:hAnsi="Times New Roman" w:cs="Times New Roman"/>
          </w:rPr>
          <w:t>uniform, high intensity burn to a “fire mosaic” when encountering the hydrologic</w:t>
        </w:r>
      </w:ins>
      <w:ins w:id="239" w:author="Colin Thorne" w:date="2024-09-29T14:48:00Z" w16du:dateUtc="2024-09-29T21:48:00Z">
        <w:r>
          <w:rPr>
            <w:rFonts w:ascii="Times New Roman" w:hAnsi="Times New Roman" w:cs="Times New Roman"/>
          </w:rPr>
          <w:t>ally-reconnec</w:t>
        </w:r>
      </w:ins>
      <w:ins w:id="240" w:author="Colin Thorne" w:date="2024-09-29T14:49:00Z" w16du:dateUtc="2024-09-29T21:49:00Z">
        <w:r>
          <w:rPr>
            <w:rFonts w:ascii="Times New Roman" w:hAnsi="Times New Roman" w:cs="Times New Roman"/>
          </w:rPr>
          <w:t>ted</w:t>
        </w:r>
      </w:ins>
      <w:ins w:id="241" w:author="Tracy Hames" w:date="2024-08-04T20:38:00Z">
        <w:del w:id="242" w:author="Colin Thorne" w:date="2024-09-29T14:49:00Z" w16du:dateUtc="2024-09-29T21:49:00Z">
          <w:r w:rsidR="00591B2F" w:rsidDel="006B05B3">
            <w:rPr>
              <w:rFonts w:ascii="Times New Roman" w:hAnsi="Times New Roman" w:cs="Times New Roman"/>
            </w:rPr>
            <w:delText xml:space="preserve"> </w:delText>
          </w:r>
        </w:del>
      </w:ins>
      <w:ins w:id="243" w:author="Tracy Hames" w:date="2024-08-04T20:44:00Z">
        <w:del w:id="244" w:author="Colin Thorne" w:date="2024-09-29T14:49:00Z" w16du:dateUtc="2024-09-29T21:49:00Z">
          <w:r w:rsidR="00591B2F" w:rsidDel="006B05B3">
            <w:rPr>
              <w:rFonts w:ascii="Times New Roman" w:hAnsi="Times New Roman" w:cs="Times New Roman"/>
            </w:rPr>
            <w:delText>restoration</w:delText>
          </w:r>
        </w:del>
      </w:ins>
      <w:ins w:id="245" w:author="Colin Thorne" w:date="2024-09-29T14:49:00Z" w16du:dateUtc="2024-09-29T21:49:00Z">
        <w:r>
          <w:rPr>
            <w:rFonts w:ascii="Times New Roman" w:hAnsi="Times New Roman" w:cs="Times New Roman"/>
          </w:rPr>
          <w:t xml:space="preserve"> floodplain</w:t>
        </w:r>
      </w:ins>
      <w:ins w:id="246" w:author="Tracy Hames" w:date="2024-08-04T20:38:00Z">
        <w:r w:rsidR="00591B2F">
          <w:rPr>
            <w:rFonts w:ascii="Times New Roman" w:hAnsi="Times New Roman" w:cs="Times New Roman"/>
          </w:rPr>
          <w:t xml:space="preserve"> on </w:t>
        </w:r>
        <w:del w:id="247" w:author="Colin Thorne" w:date="2024-09-29T14:48:00Z" w16du:dateUtc="2024-09-29T21:48:00Z">
          <w:r w:rsidR="00591B2F" w:rsidDel="006B05B3">
            <w:rPr>
              <w:rFonts w:ascii="Times New Roman" w:hAnsi="Times New Roman" w:cs="Times New Roman"/>
            </w:rPr>
            <w:delText xml:space="preserve">Deer Creek and </w:delText>
          </w:r>
        </w:del>
        <w:r w:rsidR="00591B2F">
          <w:rPr>
            <w:rFonts w:ascii="Times New Roman" w:hAnsi="Times New Roman" w:cs="Times New Roman"/>
          </w:rPr>
          <w:t>the South Fork McKenz</w:t>
        </w:r>
      </w:ins>
      <w:ins w:id="248" w:author="Tracy Hames" w:date="2024-08-04T20:39:00Z">
        <w:r w:rsidR="00591B2F">
          <w:rPr>
            <w:rFonts w:ascii="Times New Roman" w:hAnsi="Times New Roman" w:cs="Times New Roman"/>
          </w:rPr>
          <w:t>ie River</w:t>
        </w:r>
        <w:del w:id="249" w:author="Colin Thorne" w:date="2024-09-29T14:49:00Z" w16du:dateUtc="2024-09-29T21:49:00Z">
          <w:r w:rsidR="00591B2F" w:rsidDel="006B05B3">
            <w:rPr>
              <w:rFonts w:ascii="Times New Roman" w:hAnsi="Times New Roman" w:cs="Times New Roman"/>
            </w:rPr>
            <w:delText xml:space="preserve"> projects</w:delText>
          </w:r>
        </w:del>
        <w:r w:rsidR="00591B2F">
          <w:rPr>
            <w:rFonts w:ascii="Times New Roman" w:hAnsi="Times New Roman" w:cs="Times New Roman"/>
          </w:rPr>
          <w:t xml:space="preserve">. This </w:t>
        </w:r>
        <w:del w:id="250" w:author="Colin Thorne" w:date="2024-09-29T14:50:00Z" w16du:dateUtc="2024-09-29T21:50:00Z">
          <w:r w:rsidR="00591B2F" w:rsidDel="001A794A">
            <w:rPr>
              <w:rFonts w:ascii="Times New Roman" w:hAnsi="Times New Roman" w:cs="Times New Roman"/>
            </w:rPr>
            <w:delText>work</w:delText>
          </w:r>
        </w:del>
      </w:ins>
      <w:ins w:id="251" w:author="Colin Thorne" w:date="2024-09-29T14:50:00Z" w16du:dateUtc="2024-09-29T21:50:00Z">
        <w:r w:rsidR="001A794A">
          <w:rPr>
            <w:rFonts w:ascii="Times New Roman" w:hAnsi="Times New Roman" w:cs="Times New Roman"/>
          </w:rPr>
          <w:t>outcome</w:t>
        </w:r>
      </w:ins>
      <w:ins w:id="252" w:author="Tracy Hames" w:date="2024-08-04T20:39:00Z">
        <w:r w:rsidR="00591B2F">
          <w:rPr>
            <w:rFonts w:ascii="Times New Roman" w:hAnsi="Times New Roman" w:cs="Times New Roman"/>
          </w:rPr>
          <w:t xml:space="preserve"> is not only good for rivers, fish, biodiversity, and other natural conditions, it’</w:t>
        </w:r>
      </w:ins>
      <w:ins w:id="253" w:author="Tracy Hames" w:date="2024-08-04T20:40:00Z">
        <w:r w:rsidR="00591B2F">
          <w:rPr>
            <w:rFonts w:ascii="Times New Roman" w:hAnsi="Times New Roman" w:cs="Times New Roman"/>
          </w:rPr>
          <w:t xml:space="preserve">s </w:t>
        </w:r>
      </w:ins>
      <w:ins w:id="254" w:author="Colin Thorne" w:date="2024-09-29T14:50:00Z" w16du:dateUtc="2024-09-29T21:50:00Z">
        <w:r w:rsidR="001A794A">
          <w:rPr>
            <w:rFonts w:ascii="Times New Roman" w:hAnsi="Times New Roman" w:cs="Times New Roman"/>
          </w:rPr>
          <w:t xml:space="preserve">also </w:t>
        </w:r>
      </w:ins>
      <w:ins w:id="255" w:author="Tracy Hames" w:date="2024-08-04T20:40:00Z">
        <w:r w:rsidR="00591B2F">
          <w:rPr>
            <w:rFonts w:ascii="Times New Roman" w:hAnsi="Times New Roman" w:cs="Times New Roman"/>
          </w:rPr>
          <w:t xml:space="preserve">helping our communities become more resilient </w:t>
        </w:r>
      </w:ins>
      <w:ins w:id="256" w:author="Tracy Hames" w:date="2024-08-04T20:45:00Z">
        <w:r w:rsidR="00591B2F">
          <w:rPr>
            <w:rFonts w:ascii="Times New Roman" w:hAnsi="Times New Roman" w:cs="Times New Roman"/>
          </w:rPr>
          <w:t>to</w:t>
        </w:r>
      </w:ins>
      <w:ins w:id="257" w:author="Tracy Hames" w:date="2024-08-04T20:40:00Z">
        <w:r w:rsidR="00591B2F">
          <w:rPr>
            <w:rFonts w:ascii="Times New Roman" w:hAnsi="Times New Roman" w:cs="Times New Roman"/>
          </w:rPr>
          <w:t xml:space="preserve"> the changing fire conditions </w:t>
        </w:r>
      </w:ins>
      <w:ins w:id="258" w:author="Tracy Hames" w:date="2024-08-04T20:45:00Z">
        <w:r w:rsidR="00591B2F">
          <w:rPr>
            <w:rFonts w:ascii="Times New Roman" w:hAnsi="Times New Roman" w:cs="Times New Roman"/>
          </w:rPr>
          <w:t xml:space="preserve">now </w:t>
        </w:r>
      </w:ins>
      <w:ins w:id="259" w:author="Tracy Hames" w:date="2024-08-04T20:40:00Z">
        <w:r w:rsidR="00591B2F">
          <w:rPr>
            <w:rFonts w:ascii="Times New Roman" w:hAnsi="Times New Roman" w:cs="Times New Roman"/>
          </w:rPr>
          <w:t>affecting Central Oregon.</w:t>
        </w:r>
      </w:ins>
    </w:p>
    <w:p w14:paraId="6D270D7C" w14:textId="77777777" w:rsidR="0037772A" w:rsidRPr="007A25F8" w:rsidRDefault="0037772A">
      <w:pPr>
        <w:rPr>
          <w:rFonts w:ascii="Times New Roman" w:hAnsi="Times New Roman" w:cs="Times New Roman"/>
        </w:rPr>
      </w:pPr>
    </w:p>
    <w:p w14:paraId="2B068710" w14:textId="6B9E8185" w:rsidR="00FC4ADC" w:rsidRPr="007A25F8" w:rsidRDefault="00F71938">
      <w:pPr>
        <w:rPr>
          <w:rFonts w:ascii="Times New Roman" w:hAnsi="Times New Roman" w:cs="Times New Roman"/>
        </w:rPr>
      </w:pPr>
      <w:r>
        <w:rPr>
          <w:rFonts w:ascii="Times New Roman" w:hAnsi="Times New Roman" w:cs="Times New Roman"/>
          <w:b/>
          <w:bCs/>
        </w:rPr>
        <w:t xml:space="preserve">Day 3: </w:t>
      </w:r>
      <w:r w:rsidR="0037772A" w:rsidRPr="007A25F8">
        <w:rPr>
          <w:rFonts w:ascii="Times New Roman" w:hAnsi="Times New Roman" w:cs="Times New Roman"/>
          <w:b/>
          <w:bCs/>
        </w:rPr>
        <w:t>Whychus C</w:t>
      </w:r>
      <w:r w:rsidR="00FB0574" w:rsidRPr="007A25F8">
        <w:rPr>
          <w:rFonts w:ascii="Times New Roman" w:hAnsi="Times New Roman" w:cs="Times New Roman"/>
          <w:b/>
          <w:bCs/>
        </w:rPr>
        <w:t>reek</w:t>
      </w:r>
      <w:r>
        <w:rPr>
          <w:rFonts w:ascii="Times New Roman" w:hAnsi="Times New Roman" w:cs="Times New Roman"/>
          <w:b/>
          <w:bCs/>
        </w:rPr>
        <w:t xml:space="preserve"> (Figures </w:t>
      </w:r>
      <w:r w:rsidR="00A77238">
        <w:rPr>
          <w:rFonts w:ascii="Times New Roman" w:hAnsi="Times New Roman" w:cs="Times New Roman"/>
          <w:b/>
          <w:bCs/>
        </w:rPr>
        <w:t>1</w:t>
      </w:r>
      <w:r w:rsidR="009E3CA9">
        <w:rPr>
          <w:rFonts w:ascii="Times New Roman" w:hAnsi="Times New Roman" w:cs="Times New Roman"/>
          <w:b/>
          <w:bCs/>
        </w:rPr>
        <w:t>2</w:t>
      </w:r>
      <w:r w:rsidR="00A77238">
        <w:rPr>
          <w:rFonts w:ascii="Times New Roman" w:hAnsi="Times New Roman" w:cs="Times New Roman"/>
          <w:b/>
          <w:bCs/>
        </w:rPr>
        <w:t>-</w:t>
      </w:r>
      <w:r w:rsidR="009E3CA9">
        <w:rPr>
          <w:rFonts w:ascii="Times New Roman" w:hAnsi="Times New Roman" w:cs="Times New Roman"/>
          <w:b/>
          <w:bCs/>
        </w:rPr>
        <w:t>17</w:t>
      </w:r>
      <w:r w:rsidR="00A77238">
        <w:rPr>
          <w:rFonts w:ascii="Times New Roman" w:hAnsi="Times New Roman" w:cs="Times New Roman"/>
          <w:b/>
          <w:bCs/>
        </w:rPr>
        <w:t>)</w:t>
      </w:r>
      <w:r w:rsidR="00FB0574" w:rsidRPr="007A25F8">
        <w:rPr>
          <w:rFonts w:ascii="Times New Roman" w:hAnsi="Times New Roman" w:cs="Times New Roman"/>
          <w:b/>
          <w:bCs/>
        </w:rPr>
        <w:t>.</w:t>
      </w:r>
      <w:r w:rsidR="00FB0574" w:rsidRPr="007A25F8">
        <w:rPr>
          <w:rFonts w:ascii="Times New Roman" w:hAnsi="Times New Roman" w:cs="Times New Roman"/>
        </w:rPr>
        <w:t xml:space="preserve"> Day </w:t>
      </w:r>
      <w:r w:rsidR="00336A04" w:rsidRPr="007A25F8">
        <w:rPr>
          <w:rFonts w:ascii="Times New Roman" w:hAnsi="Times New Roman" w:cs="Times New Roman"/>
        </w:rPr>
        <w:t>3</w:t>
      </w:r>
      <w:r w:rsidR="00FB0574" w:rsidRPr="007A25F8">
        <w:rPr>
          <w:rFonts w:ascii="Times New Roman" w:hAnsi="Times New Roman" w:cs="Times New Roman"/>
        </w:rPr>
        <w:t xml:space="preserve"> took us east</w:t>
      </w:r>
      <w:r w:rsidR="0066326C">
        <w:rPr>
          <w:rFonts w:ascii="Times New Roman" w:hAnsi="Times New Roman" w:cs="Times New Roman"/>
        </w:rPr>
        <w:t xml:space="preserve"> of the Cascades</w:t>
      </w:r>
      <w:r w:rsidR="00FB0574" w:rsidRPr="007A25F8">
        <w:rPr>
          <w:rFonts w:ascii="Times New Roman" w:hAnsi="Times New Roman" w:cs="Times New Roman"/>
        </w:rPr>
        <w:t>, to Whychus Creek</w:t>
      </w:r>
      <w:r w:rsidR="00246C37">
        <w:rPr>
          <w:rFonts w:ascii="Times New Roman" w:hAnsi="Times New Roman" w:cs="Times New Roman"/>
        </w:rPr>
        <w:t xml:space="preserve">, a tributary to </w:t>
      </w:r>
      <w:r w:rsidR="00FB0574" w:rsidRPr="007A25F8">
        <w:rPr>
          <w:rFonts w:ascii="Times New Roman" w:hAnsi="Times New Roman" w:cs="Times New Roman"/>
        </w:rPr>
        <w:t xml:space="preserve">the Upper Deschutes </w:t>
      </w:r>
      <w:r w:rsidR="00336A04" w:rsidRPr="007A25F8">
        <w:rPr>
          <w:rFonts w:ascii="Times New Roman" w:hAnsi="Times New Roman" w:cs="Times New Roman"/>
        </w:rPr>
        <w:t>River</w:t>
      </w:r>
      <w:r w:rsidR="00246C37">
        <w:rPr>
          <w:rFonts w:ascii="Times New Roman" w:hAnsi="Times New Roman" w:cs="Times New Roman"/>
        </w:rPr>
        <w:t xml:space="preserve"> within the Columbia Basin</w:t>
      </w:r>
      <w:r w:rsidR="00FB0574" w:rsidRPr="007A25F8">
        <w:rPr>
          <w:rFonts w:ascii="Times New Roman" w:hAnsi="Times New Roman" w:cs="Times New Roman"/>
        </w:rPr>
        <w:t xml:space="preserve">. Our hosts included the </w:t>
      </w:r>
      <w:hyperlink r:id="rId13" w:history="1">
        <w:r w:rsidR="00FB0574" w:rsidRPr="009C2F60">
          <w:rPr>
            <w:rStyle w:val="Hyperlink"/>
            <w:rFonts w:ascii="Times New Roman" w:hAnsi="Times New Roman" w:cs="Times New Roman"/>
          </w:rPr>
          <w:t>Upper Deschutes Watershed Council</w:t>
        </w:r>
      </w:hyperlink>
      <w:r w:rsidR="008320E6" w:rsidRPr="007A25F8">
        <w:rPr>
          <w:rFonts w:ascii="Times New Roman" w:hAnsi="Times New Roman" w:cs="Times New Roman"/>
        </w:rPr>
        <w:t xml:space="preserve"> and the </w:t>
      </w:r>
      <w:hyperlink r:id="rId14" w:history="1">
        <w:r w:rsidR="008320E6" w:rsidRPr="009C2F60">
          <w:rPr>
            <w:rStyle w:val="Hyperlink"/>
            <w:rFonts w:ascii="Times New Roman" w:hAnsi="Times New Roman" w:cs="Times New Roman"/>
          </w:rPr>
          <w:t>Deschutes Land Trust</w:t>
        </w:r>
      </w:hyperlink>
      <w:r w:rsidR="008320E6" w:rsidRPr="007A25F8">
        <w:rPr>
          <w:rFonts w:ascii="Times New Roman" w:hAnsi="Times New Roman" w:cs="Times New Roman"/>
        </w:rPr>
        <w:t xml:space="preserve">. </w:t>
      </w:r>
      <w:r w:rsidR="0066326C">
        <w:rPr>
          <w:rFonts w:ascii="Times New Roman" w:hAnsi="Times New Roman" w:cs="Times New Roman"/>
        </w:rPr>
        <w:t>Located</w:t>
      </w:r>
      <w:r w:rsidR="0066326C" w:rsidRPr="007A25F8">
        <w:rPr>
          <w:rFonts w:ascii="Times New Roman" w:hAnsi="Times New Roman" w:cs="Times New Roman"/>
        </w:rPr>
        <w:t xml:space="preserve"> </w:t>
      </w:r>
      <w:r w:rsidR="007B380F" w:rsidRPr="007A25F8">
        <w:rPr>
          <w:rFonts w:ascii="Times New Roman" w:hAnsi="Times New Roman" w:cs="Times New Roman"/>
        </w:rPr>
        <w:t xml:space="preserve">in the rain </w:t>
      </w:r>
      <w:r w:rsidR="007B380F" w:rsidRPr="007A25F8">
        <w:rPr>
          <w:rFonts w:ascii="Times New Roman" w:hAnsi="Times New Roman" w:cs="Times New Roman"/>
        </w:rPr>
        <w:lastRenderedPageBreak/>
        <w:t xml:space="preserve">shadow of the Cascade Mountains, this basin is much more arid than the previous sites we visited. Disturbances to Whychus Creek include upper watershed alteration, irrigation water withdrawal, channelization, levee development preventing floodplain </w:t>
      </w:r>
      <w:r w:rsidR="0066326C">
        <w:rPr>
          <w:rFonts w:ascii="Times New Roman" w:hAnsi="Times New Roman" w:cs="Times New Roman"/>
        </w:rPr>
        <w:t>connectivity</w:t>
      </w:r>
      <w:r w:rsidR="007B380F" w:rsidRPr="007A25F8">
        <w:rPr>
          <w:rFonts w:ascii="Times New Roman" w:hAnsi="Times New Roman" w:cs="Times New Roman"/>
        </w:rPr>
        <w:t xml:space="preserve">, vegetation removal, and more. As with the previous </w:t>
      </w:r>
      <w:r w:rsidR="00246C37">
        <w:rPr>
          <w:rFonts w:ascii="Times New Roman" w:hAnsi="Times New Roman" w:cs="Times New Roman"/>
        </w:rPr>
        <w:t>locations</w:t>
      </w:r>
      <w:r w:rsidR="007B380F" w:rsidRPr="007A25F8">
        <w:rPr>
          <w:rFonts w:ascii="Times New Roman" w:hAnsi="Times New Roman" w:cs="Times New Roman"/>
        </w:rPr>
        <w:t xml:space="preserve">, our Day </w:t>
      </w:r>
      <w:r w:rsidR="00336A04" w:rsidRPr="007A25F8">
        <w:rPr>
          <w:rFonts w:ascii="Times New Roman" w:hAnsi="Times New Roman" w:cs="Times New Roman"/>
        </w:rPr>
        <w:t>3</w:t>
      </w:r>
      <w:r w:rsidR="007B380F" w:rsidRPr="007A25F8">
        <w:rPr>
          <w:rFonts w:ascii="Times New Roman" w:hAnsi="Times New Roman" w:cs="Times New Roman"/>
        </w:rPr>
        <w:t xml:space="preserve"> </w:t>
      </w:r>
      <w:r w:rsidR="00246C37">
        <w:rPr>
          <w:rFonts w:ascii="Times New Roman" w:hAnsi="Times New Roman" w:cs="Times New Roman"/>
        </w:rPr>
        <w:t>program</w:t>
      </w:r>
      <w:r w:rsidR="00246C37" w:rsidRPr="007A25F8">
        <w:rPr>
          <w:rFonts w:ascii="Times New Roman" w:hAnsi="Times New Roman" w:cs="Times New Roman"/>
        </w:rPr>
        <w:t xml:space="preserve"> </w:t>
      </w:r>
      <w:r w:rsidR="007B380F" w:rsidRPr="007A25F8">
        <w:rPr>
          <w:rFonts w:ascii="Times New Roman" w:hAnsi="Times New Roman" w:cs="Times New Roman"/>
        </w:rPr>
        <w:t xml:space="preserve">included </w:t>
      </w:r>
      <w:r w:rsidR="00246C37">
        <w:rPr>
          <w:rFonts w:ascii="Times New Roman" w:hAnsi="Times New Roman" w:cs="Times New Roman"/>
        </w:rPr>
        <w:t xml:space="preserve">visits to </w:t>
      </w:r>
      <w:r w:rsidR="0066326C">
        <w:rPr>
          <w:rFonts w:ascii="Times New Roman" w:hAnsi="Times New Roman" w:cs="Times New Roman"/>
        </w:rPr>
        <w:t>unrestored reaches still featuring</w:t>
      </w:r>
      <w:r w:rsidR="007B380F" w:rsidRPr="007A25F8">
        <w:rPr>
          <w:rFonts w:ascii="Times New Roman" w:hAnsi="Times New Roman" w:cs="Times New Roman"/>
        </w:rPr>
        <w:t xml:space="preserve"> post-development </w:t>
      </w:r>
      <w:r w:rsidR="0066326C">
        <w:rPr>
          <w:rFonts w:ascii="Times New Roman" w:hAnsi="Times New Roman" w:cs="Times New Roman"/>
        </w:rPr>
        <w:t>legacy sediments</w:t>
      </w:r>
      <w:r w:rsidR="00FC4ADC" w:rsidRPr="007A25F8">
        <w:rPr>
          <w:rFonts w:ascii="Times New Roman" w:hAnsi="Times New Roman" w:cs="Times New Roman"/>
        </w:rPr>
        <w:t>, loss of wetland and riparian vegetation,</w:t>
      </w:r>
      <w:r w:rsidR="007B380F" w:rsidRPr="007A25F8">
        <w:rPr>
          <w:rFonts w:ascii="Times New Roman" w:hAnsi="Times New Roman" w:cs="Times New Roman"/>
        </w:rPr>
        <w:t xml:space="preserve"> and disconnected floodplains.</w:t>
      </w:r>
      <w:r w:rsidR="00FC4ADC" w:rsidRPr="007A25F8">
        <w:rPr>
          <w:rFonts w:ascii="Times New Roman" w:hAnsi="Times New Roman" w:cs="Times New Roman"/>
        </w:rPr>
        <w:t xml:space="preserve"> </w:t>
      </w:r>
    </w:p>
    <w:p w14:paraId="00EF72BB" w14:textId="77777777" w:rsidR="00FC4ADC" w:rsidRPr="007A25F8" w:rsidRDefault="00FC4ADC">
      <w:pPr>
        <w:rPr>
          <w:rFonts w:ascii="Times New Roman" w:hAnsi="Times New Roman" w:cs="Times New Roman"/>
        </w:rPr>
      </w:pPr>
    </w:p>
    <w:p w14:paraId="5F68D095" w14:textId="73C686AC" w:rsidR="0037772A" w:rsidRPr="007A25F8" w:rsidRDefault="008C6144">
      <w:pPr>
        <w:rPr>
          <w:rFonts w:ascii="Times New Roman" w:hAnsi="Times New Roman" w:cs="Times New Roman"/>
        </w:rPr>
      </w:pPr>
      <w:r w:rsidRPr="007A25F8">
        <w:rPr>
          <w:rFonts w:ascii="Times New Roman" w:hAnsi="Times New Roman" w:cs="Times New Roman"/>
        </w:rPr>
        <w:t xml:space="preserve">At Whychus Creek </w:t>
      </w:r>
      <w:r w:rsidR="00FC4ADC" w:rsidRPr="007A25F8">
        <w:rPr>
          <w:rFonts w:ascii="Times New Roman" w:hAnsi="Times New Roman" w:cs="Times New Roman"/>
        </w:rPr>
        <w:t>we</w:t>
      </w:r>
      <w:r w:rsidRPr="007A25F8">
        <w:rPr>
          <w:rFonts w:ascii="Times New Roman" w:hAnsi="Times New Roman" w:cs="Times New Roman"/>
        </w:rPr>
        <w:t xml:space="preserve"> once again</w:t>
      </w:r>
      <w:r w:rsidR="00FC4ADC" w:rsidRPr="007A25F8">
        <w:rPr>
          <w:rFonts w:ascii="Times New Roman" w:hAnsi="Times New Roman" w:cs="Times New Roman"/>
        </w:rPr>
        <w:t xml:space="preserve"> witnessed heroic restoration work being accomplished by very motivated and energetic teams of resource professionals. The joy and excitement they find in their work bubbled over as they showed off their amazing accomplishments. </w:t>
      </w:r>
      <w:r w:rsidR="00246C37">
        <w:rPr>
          <w:rFonts w:ascii="Times New Roman" w:hAnsi="Times New Roman" w:cs="Times New Roman"/>
        </w:rPr>
        <w:t>In</w:t>
      </w:r>
      <w:r w:rsidR="00FC4ADC" w:rsidRPr="007A25F8">
        <w:rPr>
          <w:rFonts w:ascii="Times New Roman" w:hAnsi="Times New Roman" w:cs="Times New Roman"/>
        </w:rPr>
        <w:t xml:space="preserve"> </w:t>
      </w:r>
      <w:r w:rsidR="00246C37">
        <w:rPr>
          <w:rFonts w:ascii="Times New Roman" w:hAnsi="Times New Roman" w:cs="Times New Roman"/>
        </w:rPr>
        <w:t xml:space="preserve">the </w:t>
      </w:r>
      <w:r w:rsidR="00807C87">
        <w:rPr>
          <w:rFonts w:ascii="Times New Roman" w:hAnsi="Times New Roman" w:cs="Times New Roman"/>
        </w:rPr>
        <w:t>Wi</w:t>
      </w:r>
      <w:r w:rsidR="00246C37">
        <w:rPr>
          <w:rFonts w:ascii="Times New Roman" w:hAnsi="Times New Roman" w:cs="Times New Roman"/>
        </w:rPr>
        <w:t>l</w:t>
      </w:r>
      <w:r w:rsidR="00807C87">
        <w:rPr>
          <w:rFonts w:ascii="Times New Roman" w:hAnsi="Times New Roman" w:cs="Times New Roman"/>
        </w:rPr>
        <w:t>low Springs</w:t>
      </w:r>
      <w:r w:rsidR="00246C37">
        <w:rPr>
          <w:rFonts w:ascii="Times New Roman" w:hAnsi="Times New Roman" w:cs="Times New Roman"/>
        </w:rPr>
        <w:t xml:space="preserve"> reach</w:t>
      </w:r>
      <w:r w:rsidR="00FC4ADC" w:rsidRPr="007A25F8">
        <w:rPr>
          <w:rFonts w:ascii="Times New Roman" w:hAnsi="Times New Roman" w:cs="Times New Roman"/>
        </w:rPr>
        <w:t xml:space="preserve">, simple post-assisted log structures </w:t>
      </w:r>
      <w:r w:rsidRPr="007A25F8">
        <w:rPr>
          <w:rFonts w:ascii="Times New Roman" w:hAnsi="Times New Roman" w:cs="Times New Roman"/>
        </w:rPr>
        <w:t>(PALs)</w:t>
      </w:r>
      <w:r w:rsidR="00336A04" w:rsidRPr="007A25F8">
        <w:rPr>
          <w:rFonts w:ascii="Times New Roman" w:hAnsi="Times New Roman" w:cs="Times New Roman"/>
        </w:rPr>
        <w:t xml:space="preserve"> </w:t>
      </w:r>
      <w:r w:rsidR="0066326C">
        <w:rPr>
          <w:rFonts w:ascii="Times New Roman" w:hAnsi="Times New Roman" w:cs="Times New Roman"/>
        </w:rPr>
        <w:t xml:space="preserve">installed as part of </w:t>
      </w:r>
      <w:r w:rsidR="00807C87">
        <w:rPr>
          <w:rFonts w:ascii="Times New Roman" w:hAnsi="Times New Roman" w:cs="Times New Roman"/>
        </w:rPr>
        <w:t>Low Tech</w:t>
      </w:r>
      <w:r w:rsidR="00A77238">
        <w:rPr>
          <w:rFonts w:ascii="Times New Roman" w:hAnsi="Times New Roman" w:cs="Times New Roman"/>
        </w:rPr>
        <w:t>.</w:t>
      </w:r>
      <w:r w:rsidR="00807C87">
        <w:rPr>
          <w:rFonts w:ascii="Times New Roman" w:hAnsi="Times New Roman" w:cs="Times New Roman"/>
        </w:rPr>
        <w:t xml:space="preserve">, </w:t>
      </w:r>
      <w:r w:rsidR="0066326C">
        <w:rPr>
          <w:rFonts w:ascii="Times New Roman" w:hAnsi="Times New Roman" w:cs="Times New Roman"/>
        </w:rPr>
        <w:t xml:space="preserve">Process Based </w:t>
      </w:r>
      <w:r w:rsidR="00807C87">
        <w:rPr>
          <w:rFonts w:ascii="Times New Roman" w:hAnsi="Times New Roman" w:cs="Times New Roman"/>
        </w:rPr>
        <w:t>Restoration (LTPBR</w:t>
      </w:r>
      <w:ins w:id="260" w:author="Colin Thorne" w:date="2024-09-29T14:53:00Z" w16du:dateUtc="2024-09-29T21:53:00Z">
        <w:r w:rsidR="00F52EBF">
          <w:rPr>
            <w:rFonts w:ascii="Times New Roman" w:hAnsi="Times New Roman" w:cs="Times New Roman"/>
          </w:rPr>
          <w:t xml:space="preserve"> - </w:t>
        </w:r>
        <w:r w:rsidR="00F52EBF">
          <w:rPr>
            <w:rFonts w:ascii="Times New Roman" w:hAnsi="Times New Roman" w:cs="Times New Roman"/>
          </w:rPr>
          <w:fldChar w:fldCharType="begin"/>
        </w:r>
        <w:r w:rsidR="00F52EBF">
          <w:rPr>
            <w:rFonts w:ascii="Times New Roman" w:hAnsi="Times New Roman" w:cs="Times New Roman"/>
          </w:rPr>
          <w:instrText>HYPERLINK "</w:instrText>
        </w:r>
        <w:r w:rsidR="00F52EBF" w:rsidRPr="00F52EBF">
          <w:rPr>
            <w:rFonts w:ascii="Times New Roman" w:hAnsi="Times New Roman" w:cs="Times New Roman"/>
          </w:rPr>
          <w:instrText>https://lowtechpbr.restoration.usu.edu/</w:instrText>
        </w:r>
        <w:r w:rsidR="00F52EBF">
          <w:rPr>
            <w:rFonts w:ascii="Times New Roman" w:hAnsi="Times New Roman" w:cs="Times New Roman"/>
          </w:rPr>
          <w:instrText>"</w:instrText>
        </w:r>
        <w:r w:rsidR="00F52EBF">
          <w:rPr>
            <w:rFonts w:ascii="Times New Roman" w:hAnsi="Times New Roman" w:cs="Times New Roman"/>
          </w:rPr>
          <w:fldChar w:fldCharType="separate"/>
        </w:r>
        <w:r w:rsidR="00F52EBF" w:rsidRPr="003D1E0F">
          <w:rPr>
            <w:rStyle w:val="Hyperlink"/>
            <w:rFonts w:ascii="Times New Roman" w:hAnsi="Times New Roman" w:cs="Times New Roman"/>
          </w:rPr>
          <w:t>https://lowtechpbr.restoration.usu.edu/</w:t>
        </w:r>
        <w:r w:rsidR="00F52EBF">
          <w:rPr>
            <w:rFonts w:ascii="Times New Roman" w:hAnsi="Times New Roman" w:cs="Times New Roman"/>
          </w:rPr>
          <w:fldChar w:fldCharType="end"/>
        </w:r>
      </w:ins>
      <w:r w:rsidR="00807C87">
        <w:rPr>
          <w:rFonts w:ascii="Times New Roman" w:hAnsi="Times New Roman" w:cs="Times New Roman"/>
        </w:rPr>
        <w:t xml:space="preserve">) was </w:t>
      </w:r>
      <w:r w:rsidR="00336A04" w:rsidRPr="007A25F8">
        <w:rPr>
          <w:rFonts w:ascii="Times New Roman" w:hAnsi="Times New Roman" w:cs="Times New Roman"/>
        </w:rPr>
        <w:t>speed</w:t>
      </w:r>
      <w:r w:rsidR="00807C87">
        <w:rPr>
          <w:rFonts w:ascii="Times New Roman" w:hAnsi="Times New Roman" w:cs="Times New Roman"/>
        </w:rPr>
        <w:t>ing</w:t>
      </w:r>
      <w:r w:rsidR="00336A04" w:rsidRPr="007A25F8">
        <w:rPr>
          <w:rFonts w:ascii="Times New Roman" w:hAnsi="Times New Roman" w:cs="Times New Roman"/>
        </w:rPr>
        <w:t xml:space="preserve"> up</w:t>
      </w:r>
      <w:r w:rsidR="00FC4ADC" w:rsidRPr="007A25F8">
        <w:rPr>
          <w:rFonts w:ascii="Times New Roman" w:hAnsi="Times New Roman" w:cs="Times New Roman"/>
        </w:rPr>
        <w:t xml:space="preserve"> the </w:t>
      </w:r>
      <w:ins w:id="261" w:author="Colin Thorne" w:date="2024-09-29T14:53:00Z" w16du:dateUtc="2024-09-29T21:53:00Z">
        <w:r w:rsidR="00F52EBF">
          <w:rPr>
            <w:rFonts w:ascii="Times New Roman" w:hAnsi="Times New Roman" w:cs="Times New Roman"/>
          </w:rPr>
          <w:t>C</w:t>
        </w:r>
      </w:ins>
      <w:del w:id="262" w:author="Colin Thorne" w:date="2024-09-29T14:53:00Z" w16du:dateUtc="2024-09-29T21:53:00Z">
        <w:r w:rsidR="00FC4ADC" w:rsidRPr="007A25F8" w:rsidDel="00F52EBF">
          <w:rPr>
            <w:rFonts w:ascii="Times New Roman" w:hAnsi="Times New Roman" w:cs="Times New Roman"/>
          </w:rPr>
          <w:delText>c</w:delText>
        </w:r>
      </w:del>
      <w:r w:rsidR="00FC4ADC" w:rsidRPr="007A25F8">
        <w:rPr>
          <w:rFonts w:ascii="Times New Roman" w:hAnsi="Times New Roman" w:cs="Times New Roman"/>
        </w:rPr>
        <w:t>reek</w:t>
      </w:r>
      <w:r w:rsidRPr="007A25F8">
        <w:rPr>
          <w:rFonts w:ascii="Times New Roman" w:hAnsi="Times New Roman" w:cs="Times New Roman"/>
        </w:rPr>
        <w:t>’s</w:t>
      </w:r>
      <w:r w:rsidR="00FC4ADC" w:rsidRPr="007A25F8">
        <w:rPr>
          <w:rFonts w:ascii="Times New Roman" w:hAnsi="Times New Roman" w:cs="Times New Roman"/>
        </w:rPr>
        <w:t xml:space="preserve"> </w:t>
      </w:r>
      <w:r w:rsidRPr="007A25F8">
        <w:rPr>
          <w:rFonts w:ascii="Times New Roman" w:hAnsi="Times New Roman" w:cs="Times New Roman"/>
        </w:rPr>
        <w:t xml:space="preserve">natural </w:t>
      </w:r>
      <w:r w:rsidR="00FC4ADC" w:rsidRPr="007A25F8">
        <w:rPr>
          <w:rFonts w:ascii="Times New Roman" w:hAnsi="Times New Roman" w:cs="Times New Roman"/>
        </w:rPr>
        <w:t xml:space="preserve">meander processes </w:t>
      </w:r>
      <w:r w:rsidR="00807C87">
        <w:rPr>
          <w:rFonts w:ascii="Times New Roman" w:hAnsi="Times New Roman" w:cs="Times New Roman"/>
        </w:rPr>
        <w:t xml:space="preserve">in Stage 7 of the SEM, </w:t>
      </w:r>
      <w:r w:rsidRPr="007A25F8">
        <w:rPr>
          <w:rFonts w:ascii="Times New Roman" w:hAnsi="Times New Roman" w:cs="Times New Roman"/>
        </w:rPr>
        <w:t xml:space="preserve">allowing the creek </w:t>
      </w:r>
      <w:r w:rsidR="00FC4ADC" w:rsidRPr="007A25F8">
        <w:rPr>
          <w:rFonts w:ascii="Times New Roman" w:hAnsi="Times New Roman" w:cs="Times New Roman"/>
        </w:rPr>
        <w:t xml:space="preserve">to sweep across its </w:t>
      </w:r>
      <w:r w:rsidRPr="007A25F8">
        <w:rPr>
          <w:rFonts w:ascii="Times New Roman" w:hAnsi="Times New Roman" w:cs="Times New Roman"/>
        </w:rPr>
        <w:t>now-buried</w:t>
      </w:r>
      <w:r w:rsidR="00FC4ADC" w:rsidRPr="007A25F8">
        <w:rPr>
          <w:rFonts w:ascii="Times New Roman" w:hAnsi="Times New Roman" w:cs="Times New Roman"/>
        </w:rPr>
        <w:t xml:space="preserve"> floodplain, removing post-development alluvium </w:t>
      </w:r>
      <w:ins w:id="263" w:author="Colin Thorne" w:date="2024-09-29T14:53:00Z" w16du:dateUtc="2024-09-29T21:53:00Z">
        <w:r w:rsidR="00F52EBF">
          <w:rPr>
            <w:rFonts w:ascii="Times New Roman" w:hAnsi="Times New Roman" w:cs="Times New Roman"/>
          </w:rPr>
          <w:t xml:space="preserve">almost </w:t>
        </w:r>
      </w:ins>
      <w:r w:rsidR="00FC4ADC" w:rsidRPr="007A25F8">
        <w:rPr>
          <w:rFonts w:ascii="Times New Roman" w:hAnsi="Times New Roman" w:cs="Times New Roman"/>
        </w:rPr>
        <w:t xml:space="preserve">from valley wall to valley wall. With the </w:t>
      </w:r>
      <w:r w:rsidR="00807C87">
        <w:rPr>
          <w:rFonts w:ascii="Times New Roman" w:hAnsi="Times New Roman" w:cs="Times New Roman"/>
        </w:rPr>
        <w:t>legacy sediment</w:t>
      </w:r>
      <w:r w:rsidR="00807C87" w:rsidRPr="007A25F8">
        <w:rPr>
          <w:rFonts w:ascii="Times New Roman" w:hAnsi="Times New Roman" w:cs="Times New Roman"/>
        </w:rPr>
        <w:t xml:space="preserve"> </w:t>
      </w:r>
      <w:r w:rsidR="00FC4ADC" w:rsidRPr="007A25F8">
        <w:rPr>
          <w:rFonts w:ascii="Times New Roman" w:hAnsi="Times New Roman" w:cs="Times New Roman"/>
        </w:rPr>
        <w:t>removed</w:t>
      </w:r>
      <w:r w:rsidRPr="007A25F8">
        <w:rPr>
          <w:rFonts w:ascii="Times New Roman" w:hAnsi="Times New Roman" w:cs="Times New Roman"/>
        </w:rPr>
        <w:t xml:space="preserve"> in this </w:t>
      </w:r>
      <w:r w:rsidR="00807C87">
        <w:rPr>
          <w:rFonts w:ascii="Times New Roman" w:hAnsi="Times New Roman" w:cs="Times New Roman"/>
        </w:rPr>
        <w:t>low terrain</w:t>
      </w:r>
      <w:r w:rsidRPr="007A25F8">
        <w:rPr>
          <w:rFonts w:ascii="Times New Roman" w:hAnsi="Times New Roman" w:cs="Times New Roman"/>
        </w:rPr>
        <w:t xml:space="preserve"> floodplain, inundation will occur more frequently, the </w:t>
      </w:r>
      <w:r w:rsidR="00A77238">
        <w:rPr>
          <w:rFonts w:ascii="Times New Roman" w:hAnsi="Times New Roman" w:cs="Times New Roman"/>
        </w:rPr>
        <w:t>water table will be closer to the</w:t>
      </w:r>
      <w:r w:rsidR="00A77238" w:rsidRPr="007A25F8">
        <w:rPr>
          <w:rFonts w:ascii="Times New Roman" w:hAnsi="Times New Roman" w:cs="Times New Roman"/>
        </w:rPr>
        <w:t xml:space="preserve"> </w:t>
      </w:r>
      <w:r w:rsidRPr="007A25F8">
        <w:rPr>
          <w:rFonts w:ascii="Times New Roman" w:hAnsi="Times New Roman" w:cs="Times New Roman"/>
        </w:rPr>
        <w:t xml:space="preserve">root zone, riparian vegetation </w:t>
      </w:r>
      <w:r w:rsidR="00A77238">
        <w:rPr>
          <w:rFonts w:ascii="Times New Roman" w:hAnsi="Times New Roman" w:cs="Times New Roman"/>
        </w:rPr>
        <w:t xml:space="preserve">(some planted, some natural) </w:t>
      </w:r>
      <w:r w:rsidRPr="007A25F8">
        <w:rPr>
          <w:rFonts w:ascii="Times New Roman" w:hAnsi="Times New Roman" w:cs="Times New Roman"/>
        </w:rPr>
        <w:t xml:space="preserve">will </w:t>
      </w:r>
      <w:r w:rsidR="00A77238">
        <w:rPr>
          <w:rFonts w:ascii="Times New Roman" w:hAnsi="Times New Roman" w:cs="Times New Roman"/>
        </w:rPr>
        <w:t>flourish</w:t>
      </w:r>
      <w:r w:rsidRPr="007A25F8">
        <w:rPr>
          <w:rFonts w:ascii="Times New Roman" w:hAnsi="Times New Roman" w:cs="Times New Roman"/>
        </w:rPr>
        <w:t>, and beavers will hopefully finish the job</w:t>
      </w:r>
      <w:r w:rsidR="00A77238">
        <w:rPr>
          <w:rFonts w:ascii="Times New Roman" w:hAnsi="Times New Roman" w:cs="Times New Roman"/>
        </w:rPr>
        <w:t xml:space="preserve"> of assisting the valley floor to evolve to its Stage 8 configuration</w:t>
      </w:r>
      <w:r w:rsidR="00246C37">
        <w:rPr>
          <w:rFonts w:ascii="Times New Roman" w:hAnsi="Times New Roman" w:cs="Times New Roman"/>
        </w:rPr>
        <w:t xml:space="preserve"> (</w:t>
      </w:r>
      <w:hyperlink r:id="rId15" w:history="1">
        <w:r w:rsidR="00246C37" w:rsidRPr="001E52C9">
          <w:rPr>
            <w:rStyle w:val="Hyperlink"/>
            <w:rFonts w:ascii="Times New Roman" w:hAnsi="Times New Roman" w:cs="Times New Roman"/>
          </w:rPr>
          <w:t>https://www.deschuteslandtrust.org/news/news-items/2024-news-items/willow-springs-preserve-restoration-moves-forward</w:t>
        </w:r>
      </w:hyperlink>
      <w:r w:rsidR="00246C37">
        <w:rPr>
          <w:rFonts w:ascii="Times New Roman" w:hAnsi="Times New Roman" w:cs="Times New Roman"/>
        </w:rPr>
        <w:t>)</w:t>
      </w:r>
      <w:r w:rsidR="00A77238">
        <w:rPr>
          <w:rFonts w:ascii="Times New Roman" w:hAnsi="Times New Roman" w:cs="Times New Roman"/>
        </w:rPr>
        <w:t>.</w:t>
      </w:r>
    </w:p>
    <w:p w14:paraId="28E87B03" w14:textId="77777777" w:rsidR="008C6144" w:rsidRPr="007A25F8" w:rsidRDefault="008C6144">
      <w:pPr>
        <w:rPr>
          <w:rFonts w:ascii="Times New Roman" w:hAnsi="Times New Roman" w:cs="Times New Roman"/>
        </w:rPr>
      </w:pPr>
    </w:p>
    <w:p w14:paraId="6B09F4A5" w14:textId="5D48C35C" w:rsidR="008C6144" w:rsidRPr="007A25F8" w:rsidRDefault="008C6144">
      <w:pPr>
        <w:rPr>
          <w:rFonts w:ascii="Times New Roman" w:hAnsi="Times New Roman" w:cs="Times New Roman"/>
        </w:rPr>
      </w:pPr>
      <w:r w:rsidRPr="007A25F8">
        <w:rPr>
          <w:rFonts w:ascii="Times New Roman" w:hAnsi="Times New Roman" w:cs="Times New Roman"/>
        </w:rPr>
        <w:t>Other</w:t>
      </w:r>
      <w:r w:rsidR="00A77238">
        <w:rPr>
          <w:rFonts w:ascii="Times New Roman" w:hAnsi="Times New Roman" w:cs="Times New Roman"/>
        </w:rPr>
        <w:t>, more</w:t>
      </w:r>
      <w:r w:rsidRPr="007A25F8">
        <w:rPr>
          <w:rFonts w:ascii="Times New Roman" w:hAnsi="Times New Roman" w:cs="Times New Roman"/>
        </w:rPr>
        <w:t xml:space="preserve"> </w:t>
      </w:r>
      <w:r w:rsidR="00246C37">
        <w:rPr>
          <w:rFonts w:ascii="Times New Roman" w:hAnsi="Times New Roman" w:cs="Times New Roman"/>
        </w:rPr>
        <w:t>heavily</w:t>
      </w:r>
      <w:r w:rsidR="00246C37" w:rsidRPr="007A25F8">
        <w:rPr>
          <w:rFonts w:ascii="Times New Roman" w:hAnsi="Times New Roman" w:cs="Times New Roman"/>
        </w:rPr>
        <w:t xml:space="preserve"> </w:t>
      </w:r>
      <w:r w:rsidR="00246C37">
        <w:rPr>
          <w:rFonts w:ascii="Times New Roman" w:hAnsi="Times New Roman" w:cs="Times New Roman"/>
        </w:rPr>
        <w:t>incis</w:t>
      </w:r>
      <w:r w:rsidR="00246C37" w:rsidRPr="007A25F8">
        <w:rPr>
          <w:rFonts w:ascii="Times New Roman" w:hAnsi="Times New Roman" w:cs="Times New Roman"/>
        </w:rPr>
        <w:t xml:space="preserve">ed </w:t>
      </w:r>
      <w:r w:rsidR="00BF1730" w:rsidRPr="007A25F8">
        <w:rPr>
          <w:rFonts w:ascii="Times New Roman" w:hAnsi="Times New Roman" w:cs="Times New Roman"/>
        </w:rPr>
        <w:t xml:space="preserve">Whychus Creek </w:t>
      </w:r>
      <w:r w:rsidR="00807C87">
        <w:rPr>
          <w:rFonts w:ascii="Times New Roman" w:hAnsi="Times New Roman" w:cs="Times New Roman"/>
        </w:rPr>
        <w:t>reaches</w:t>
      </w:r>
      <w:r w:rsidR="00807C87" w:rsidRPr="007A25F8">
        <w:rPr>
          <w:rFonts w:ascii="Times New Roman" w:hAnsi="Times New Roman" w:cs="Times New Roman"/>
        </w:rPr>
        <w:t xml:space="preserve"> </w:t>
      </w:r>
      <w:r w:rsidRPr="007A25F8">
        <w:rPr>
          <w:rFonts w:ascii="Times New Roman" w:hAnsi="Times New Roman" w:cs="Times New Roman"/>
        </w:rPr>
        <w:t xml:space="preserve">we visited </w:t>
      </w:r>
      <w:r w:rsidR="00BF1730" w:rsidRPr="007A25F8">
        <w:rPr>
          <w:rFonts w:ascii="Times New Roman" w:hAnsi="Times New Roman" w:cs="Times New Roman"/>
        </w:rPr>
        <w:t xml:space="preserve">on Day </w:t>
      </w:r>
      <w:r w:rsidR="00336A04" w:rsidRPr="007A25F8">
        <w:rPr>
          <w:rFonts w:ascii="Times New Roman" w:hAnsi="Times New Roman" w:cs="Times New Roman"/>
        </w:rPr>
        <w:t>3</w:t>
      </w:r>
      <w:r w:rsidR="00BF1730" w:rsidRPr="007A25F8">
        <w:rPr>
          <w:rFonts w:ascii="Times New Roman" w:hAnsi="Times New Roman" w:cs="Times New Roman"/>
        </w:rPr>
        <w:t xml:space="preserve"> </w:t>
      </w:r>
      <w:r w:rsidRPr="007A25F8">
        <w:rPr>
          <w:rFonts w:ascii="Times New Roman" w:hAnsi="Times New Roman" w:cs="Times New Roman"/>
        </w:rPr>
        <w:t xml:space="preserve">required </w:t>
      </w:r>
      <w:r w:rsidR="00807C87">
        <w:rPr>
          <w:rFonts w:ascii="Times New Roman" w:hAnsi="Times New Roman" w:cs="Times New Roman"/>
        </w:rPr>
        <w:t xml:space="preserve">a </w:t>
      </w:r>
      <w:r w:rsidRPr="007A25F8">
        <w:rPr>
          <w:rFonts w:ascii="Times New Roman" w:hAnsi="Times New Roman" w:cs="Times New Roman"/>
        </w:rPr>
        <w:t xml:space="preserve">more intensive restoration </w:t>
      </w:r>
      <w:r w:rsidR="00807C87">
        <w:rPr>
          <w:rFonts w:ascii="Times New Roman" w:hAnsi="Times New Roman" w:cs="Times New Roman"/>
        </w:rPr>
        <w:t>approach</w:t>
      </w:r>
      <w:r w:rsidR="00A77238">
        <w:rPr>
          <w:rFonts w:ascii="Times New Roman" w:hAnsi="Times New Roman" w:cs="Times New Roman"/>
        </w:rPr>
        <w:t xml:space="preserve"> than LTPBR, termed ‘valley floo</w:t>
      </w:r>
      <w:ins w:id="264" w:author="Colin Thorne" w:date="2024-09-29T14:54:00Z" w16du:dateUtc="2024-09-29T21:54:00Z">
        <w:r w:rsidR="00F52EBF">
          <w:rPr>
            <w:rFonts w:ascii="Times New Roman" w:hAnsi="Times New Roman" w:cs="Times New Roman"/>
          </w:rPr>
          <w:t>r</w:t>
        </w:r>
      </w:ins>
      <w:del w:id="265" w:author="Colin Thorne" w:date="2024-09-29T14:54:00Z" w16du:dateUtc="2024-09-29T21:54:00Z">
        <w:r w:rsidR="00A77238" w:rsidDel="00F52EBF">
          <w:rPr>
            <w:rFonts w:ascii="Times New Roman" w:hAnsi="Times New Roman" w:cs="Times New Roman"/>
          </w:rPr>
          <w:delText>d</w:delText>
        </w:r>
      </w:del>
      <w:r w:rsidR="00A77238">
        <w:rPr>
          <w:rFonts w:ascii="Times New Roman" w:hAnsi="Times New Roman" w:cs="Times New Roman"/>
        </w:rPr>
        <w:t xml:space="preserve"> reset’</w:t>
      </w:r>
      <w:r w:rsidRPr="007A25F8">
        <w:rPr>
          <w:rFonts w:ascii="Times New Roman" w:hAnsi="Times New Roman" w:cs="Times New Roman"/>
        </w:rPr>
        <w:t xml:space="preserve">. Levee removal, ditch filling, </w:t>
      </w:r>
      <w:r w:rsidR="00A77238">
        <w:rPr>
          <w:rFonts w:ascii="Times New Roman" w:hAnsi="Times New Roman" w:cs="Times New Roman"/>
        </w:rPr>
        <w:t xml:space="preserve">and </w:t>
      </w:r>
      <w:r w:rsidR="00807C87">
        <w:rPr>
          <w:rFonts w:ascii="Times New Roman" w:hAnsi="Times New Roman" w:cs="Times New Roman"/>
        </w:rPr>
        <w:t xml:space="preserve">removal of </w:t>
      </w:r>
      <w:r w:rsidRPr="007A25F8">
        <w:rPr>
          <w:rFonts w:ascii="Times New Roman" w:hAnsi="Times New Roman" w:cs="Times New Roman"/>
        </w:rPr>
        <w:t>post-development deposition</w:t>
      </w:r>
      <w:r w:rsidR="00A77238">
        <w:rPr>
          <w:rFonts w:ascii="Times New Roman" w:hAnsi="Times New Roman" w:cs="Times New Roman"/>
        </w:rPr>
        <w:t xml:space="preserve"> (using heavy machinery)</w:t>
      </w:r>
      <w:r w:rsidRPr="007A25F8">
        <w:rPr>
          <w:rFonts w:ascii="Times New Roman" w:hAnsi="Times New Roman" w:cs="Times New Roman"/>
        </w:rPr>
        <w:t xml:space="preserve">, </w:t>
      </w:r>
      <w:r w:rsidR="00A77238">
        <w:rPr>
          <w:rFonts w:ascii="Times New Roman" w:hAnsi="Times New Roman" w:cs="Times New Roman"/>
        </w:rPr>
        <w:t xml:space="preserve">followed by </w:t>
      </w:r>
      <w:r w:rsidRPr="007A25F8">
        <w:rPr>
          <w:rFonts w:ascii="Times New Roman" w:hAnsi="Times New Roman" w:cs="Times New Roman"/>
        </w:rPr>
        <w:t xml:space="preserve">revegetation, wood placement, and </w:t>
      </w:r>
      <w:r w:rsidR="005A3093" w:rsidRPr="007A25F8">
        <w:rPr>
          <w:rFonts w:ascii="Times New Roman" w:hAnsi="Times New Roman" w:cs="Times New Roman"/>
        </w:rPr>
        <w:t>strategically placed</w:t>
      </w:r>
      <w:r w:rsidRPr="007A25F8">
        <w:rPr>
          <w:rFonts w:ascii="Times New Roman" w:hAnsi="Times New Roman" w:cs="Times New Roman"/>
        </w:rPr>
        <w:t xml:space="preserve"> PALs were among the interventions needed to re-wet former floodplains in </w:t>
      </w:r>
      <w:r w:rsidR="00807C87">
        <w:rPr>
          <w:rFonts w:ascii="Times New Roman" w:hAnsi="Times New Roman" w:cs="Times New Roman"/>
        </w:rPr>
        <w:t xml:space="preserve">the Whychus Canyon Reserve </w:t>
      </w:r>
      <w:r w:rsidR="00A22519">
        <w:rPr>
          <w:rFonts w:ascii="Times New Roman" w:hAnsi="Times New Roman" w:cs="Times New Roman"/>
        </w:rPr>
        <w:t>(</w:t>
      </w:r>
      <w:hyperlink r:id="rId16" w:history="1">
        <w:r w:rsidR="00A22519" w:rsidRPr="001E52C9">
          <w:rPr>
            <w:rStyle w:val="Hyperlink"/>
            <w:rFonts w:ascii="Times New Roman" w:hAnsi="Times New Roman" w:cs="Times New Roman"/>
          </w:rPr>
          <w:t>https://www.deschuteslandtrust.org/visit/whychus-canyon-preserve/wc-creek-restoration</w:t>
        </w:r>
      </w:hyperlink>
      <w:r w:rsidR="00A22519">
        <w:rPr>
          <w:rFonts w:ascii="Times New Roman" w:hAnsi="Times New Roman" w:cs="Times New Roman"/>
        </w:rPr>
        <w:t xml:space="preserve">) </w:t>
      </w:r>
      <w:r w:rsidR="00807C87">
        <w:rPr>
          <w:rFonts w:ascii="Times New Roman" w:hAnsi="Times New Roman" w:cs="Times New Roman"/>
        </w:rPr>
        <w:t>and Rim Rock Ranch reaches</w:t>
      </w:r>
      <w:r w:rsidR="00A22519">
        <w:rPr>
          <w:rFonts w:ascii="Times New Roman" w:hAnsi="Times New Roman" w:cs="Times New Roman"/>
        </w:rPr>
        <w:t xml:space="preserve"> (</w:t>
      </w:r>
      <w:hyperlink r:id="rId17" w:history="1">
        <w:r w:rsidR="00A22519" w:rsidRPr="001E52C9">
          <w:rPr>
            <w:rStyle w:val="Hyperlink"/>
            <w:rFonts w:ascii="Times New Roman" w:hAnsi="Times New Roman" w:cs="Times New Roman"/>
          </w:rPr>
          <w:t>https://www.deschuteslandtrust.org/visit/rimrock-ranch-restoration</w:t>
        </w:r>
      </w:hyperlink>
      <w:r w:rsidR="00A22519">
        <w:rPr>
          <w:rFonts w:ascii="Times New Roman" w:hAnsi="Times New Roman" w:cs="Times New Roman"/>
        </w:rPr>
        <w:t>)</w:t>
      </w:r>
      <w:r w:rsidR="00A77238">
        <w:rPr>
          <w:rFonts w:ascii="Times New Roman" w:hAnsi="Times New Roman" w:cs="Times New Roman"/>
        </w:rPr>
        <w:t>, where channels were heavily incised</w:t>
      </w:r>
      <w:r w:rsidRPr="007A25F8">
        <w:rPr>
          <w:rFonts w:ascii="Times New Roman" w:hAnsi="Times New Roman" w:cs="Times New Roman"/>
        </w:rPr>
        <w:t>.</w:t>
      </w:r>
      <w:r w:rsidR="00BF1730" w:rsidRPr="007A25F8">
        <w:rPr>
          <w:rFonts w:ascii="Times New Roman" w:hAnsi="Times New Roman" w:cs="Times New Roman"/>
        </w:rPr>
        <w:t xml:space="preserve"> Early evidence </w:t>
      </w:r>
      <w:r w:rsidR="00A22519">
        <w:rPr>
          <w:rFonts w:ascii="Times New Roman" w:hAnsi="Times New Roman" w:cs="Times New Roman"/>
        </w:rPr>
        <w:t xml:space="preserve">suggests </w:t>
      </w:r>
      <w:r w:rsidR="00BF1730" w:rsidRPr="007A25F8">
        <w:rPr>
          <w:rFonts w:ascii="Times New Roman" w:hAnsi="Times New Roman" w:cs="Times New Roman"/>
        </w:rPr>
        <w:t xml:space="preserve">that these actions </w:t>
      </w:r>
      <w:r w:rsidR="00A22519">
        <w:rPr>
          <w:rFonts w:ascii="Times New Roman" w:hAnsi="Times New Roman" w:cs="Times New Roman"/>
        </w:rPr>
        <w:t>a</w:t>
      </w:r>
      <w:r w:rsidR="00A22519" w:rsidRPr="007A25F8">
        <w:rPr>
          <w:rFonts w:ascii="Times New Roman" w:hAnsi="Times New Roman" w:cs="Times New Roman"/>
        </w:rPr>
        <w:t xml:space="preserve">re </w:t>
      </w:r>
      <w:r w:rsidR="00BF1730" w:rsidRPr="007A25F8">
        <w:rPr>
          <w:rFonts w:ascii="Times New Roman" w:hAnsi="Times New Roman" w:cs="Times New Roman"/>
        </w:rPr>
        <w:t xml:space="preserve">achieving their intended results </w:t>
      </w:r>
      <w:r w:rsidR="00E0662D">
        <w:rPr>
          <w:rFonts w:ascii="Times New Roman" w:hAnsi="Times New Roman" w:cs="Times New Roman"/>
        </w:rPr>
        <w:t>in</w:t>
      </w:r>
      <w:r w:rsidR="00E0662D" w:rsidRPr="007A25F8">
        <w:rPr>
          <w:rFonts w:ascii="Times New Roman" w:hAnsi="Times New Roman" w:cs="Times New Roman"/>
        </w:rPr>
        <w:t xml:space="preserve"> </w:t>
      </w:r>
      <w:r w:rsidR="00BF1730" w:rsidRPr="007A25F8">
        <w:rPr>
          <w:rFonts w:ascii="Times New Roman" w:hAnsi="Times New Roman" w:cs="Times New Roman"/>
        </w:rPr>
        <w:t xml:space="preserve">that </w:t>
      </w:r>
      <w:r w:rsidR="00807C87">
        <w:rPr>
          <w:rFonts w:ascii="Times New Roman" w:hAnsi="Times New Roman" w:cs="Times New Roman"/>
        </w:rPr>
        <w:t xml:space="preserve">riparian vegetation </w:t>
      </w:r>
      <w:r w:rsidR="00A22519">
        <w:rPr>
          <w:rFonts w:ascii="Times New Roman" w:hAnsi="Times New Roman" w:cs="Times New Roman"/>
        </w:rPr>
        <w:t>i</w:t>
      </w:r>
      <w:r w:rsidR="00807C87">
        <w:rPr>
          <w:rFonts w:ascii="Times New Roman" w:hAnsi="Times New Roman" w:cs="Times New Roman"/>
        </w:rPr>
        <w:t xml:space="preserve">s flourishing, fish </w:t>
      </w:r>
      <w:r w:rsidR="00A22519">
        <w:rPr>
          <w:rFonts w:ascii="Times New Roman" w:hAnsi="Times New Roman" w:cs="Times New Roman"/>
        </w:rPr>
        <w:t>a</w:t>
      </w:r>
      <w:r w:rsidR="00807C87">
        <w:rPr>
          <w:rFonts w:ascii="Times New Roman" w:hAnsi="Times New Roman" w:cs="Times New Roman"/>
        </w:rPr>
        <w:t xml:space="preserve">re returning, and </w:t>
      </w:r>
      <w:r w:rsidR="00BF1730" w:rsidRPr="007A25F8">
        <w:rPr>
          <w:rFonts w:ascii="Times New Roman" w:hAnsi="Times New Roman" w:cs="Times New Roman"/>
        </w:rPr>
        <w:t xml:space="preserve">beavers </w:t>
      </w:r>
      <w:r w:rsidR="00A22519">
        <w:rPr>
          <w:rFonts w:ascii="Times New Roman" w:hAnsi="Times New Roman" w:cs="Times New Roman"/>
        </w:rPr>
        <w:t>a</w:t>
      </w:r>
      <w:r w:rsidR="00A22519" w:rsidRPr="007A25F8">
        <w:rPr>
          <w:rFonts w:ascii="Times New Roman" w:hAnsi="Times New Roman" w:cs="Times New Roman"/>
        </w:rPr>
        <w:t xml:space="preserve">re </w:t>
      </w:r>
      <w:r w:rsidR="00BF1730" w:rsidRPr="007A25F8">
        <w:rPr>
          <w:rFonts w:ascii="Times New Roman" w:hAnsi="Times New Roman" w:cs="Times New Roman"/>
        </w:rPr>
        <w:t>swiftly finding and colonizing these sites</w:t>
      </w:r>
      <w:r w:rsidR="00A22519">
        <w:rPr>
          <w:rFonts w:ascii="Times New Roman" w:hAnsi="Times New Roman" w:cs="Times New Roman"/>
        </w:rPr>
        <w:t xml:space="preserve"> (</w:t>
      </w:r>
      <w:hyperlink r:id="rId18" w:history="1">
        <w:r w:rsidR="00A22519" w:rsidRPr="001E52C9">
          <w:rPr>
            <w:rStyle w:val="Hyperlink"/>
            <w:rFonts w:ascii="Times New Roman" w:hAnsi="Times New Roman" w:cs="Times New Roman"/>
          </w:rPr>
          <w:t>https://www.frontiersin.org/journals/environmental-science/articles/10.3389/fenvs.2022.892268/full</w:t>
        </w:r>
      </w:hyperlink>
      <w:r w:rsidR="00A22519">
        <w:rPr>
          <w:rFonts w:ascii="Times New Roman" w:hAnsi="Times New Roman" w:cs="Times New Roman"/>
        </w:rPr>
        <w:t>)</w:t>
      </w:r>
      <w:r w:rsidR="00BF1730" w:rsidRPr="007A25F8">
        <w:rPr>
          <w:rFonts w:ascii="Times New Roman" w:hAnsi="Times New Roman" w:cs="Times New Roman"/>
        </w:rPr>
        <w:t>.</w:t>
      </w:r>
    </w:p>
    <w:p w14:paraId="1BBA7E7B" w14:textId="77777777" w:rsidR="0037772A" w:rsidRPr="007A25F8" w:rsidRDefault="0037772A">
      <w:pPr>
        <w:rPr>
          <w:rFonts w:ascii="Times New Roman" w:hAnsi="Times New Roman" w:cs="Times New Roman"/>
        </w:rPr>
      </w:pPr>
    </w:p>
    <w:p w14:paraId="0C64596B" w14:textId="774F7162" w:rsidR="0037772A" w:rsidRPr="007A25F8" w:rsidRDefault="0037772A">
      <w:pPr>
        <w:rPr>
          <w:rFonts w:ascii="Times New Roman" w:hAnsi="Times New Roman" w:cs="Times New Roman"/>
        </w:rPr>
      </w:pPr>
      <w:r w:rsidRPr="007A25F8">
        <w:rPr>
          <w:rFonts w:ascii="Times New Roman" w:hAnsi="Times New Roman" w:cs="Times New Roman"/>
          <w:b/>
          <w:bCs/>
        </w:rPr>
        <w:t>What we learned</w:t>
      </w:r>
      <w:r w:rsidR="00D1576D" w:rsidRPr="007A25F8">
        <w:rPr>
          <w:rFonts w:ascii="Times New Roman" w:hAnsi="Times New Roman" w:cs="Times New Roman"/>
          <w:b/>
          <w:bCs/>
        </w:rPr>
        <w:t>.</w:t>
      </w:r>
      <w:r w:rsidR="00D1576D" w:rsidRPr="007A25F8">
        <w:rPr>
          <w:rFonts w:ascii="Times New Roman" w:hAnsi="Times New Roman" w:cs="Times New Roman"/>
        </w:rPr>
        <w:t xml:space="preserve"> One of the great inspirational aspects of this tour was witnessing the thoughtful and practical approach each team used in setting the stage for the restoration work appropriate for each site. There are no recipe books for the </w:t>
      </w:r>
      <w:r w:rsidR="00807C87">
        <w:rPr>
          <w:rFonts w:ascii="Times New Roman" w:hAnsi="Times New Roman" w:cs="Times New Roman"/>
        </w:rPr>
        <w:t>approaches</w:t>
      </w:r>
      <w:r w:rsidR="00807C87" w:rsidRPr="007A25F8">
        <w:rPr>
          <w:rFonts w:ascii="Times New Roman" w:hAnsi="Times New Roman" w:cs="Times New Roman"/>
        </w:rPr>
        <w:t xml:space="preserve"> </w:t>
      </w:r>
      <w:r w:rsidR="00D1576D" w:rsidRPr="007A25F8">
        <w:rPr>
          <w:rFonts w:ascii="Times New Roman" w:hAnsi="Times New Roman" w:cs="Times New Roman"/>
        </w:rPr>
        <w:t>they are undertaking</w:t>
      </w:r>
      <w:ins w:id="266" w:author="Colin Thorne" w:date="2024-09-29T14:54:00Z" w16du:dateUtc="2024-09-29T21:54:00Z">
        <w:r w:rsidR="00F52EBF">
          <w:rPr>
            <w:rFonts w:ascii="Times New Roman" w:hAnsi="Times New Roman" w:cs="Times New Roman"/>
          </w:rPr>
          <w:t xml:space="preserve">: the </w:t>
        </w:r>
      </w:ins>
      <w:ins w:id="267" w:author="Colin Thorne" w:date="2024-09-29T14:55:00Z" w16du:dateUtc="2024-09-29T21:55:00Z">
        <w:r w:rsidR="00F52EBF">
          <w:rPr>
            <w:rFonts w:ascii="Times New Roman" w:hAnsi="Times New Roman" w:cs="Times New Roman"/>
          </w:rPr>
          <w:t>restoration approach is bespoke</w:t>
        </w:r>
      </w:ins>
      <w:r w:rsidR="00D1576D" w:rsidRPr="007A25F8">
        <w:rPr>
          <w:rFonts w:ascii="Times New Roman" w:hAnsi="Times New Roman" w:cs="Times New Roman"/>
        </w:rPr>
        <w:t xml:space="preserve">. </w:t>
      </w:r>
      <w:r w:rsidR="00597C16" w:rsidRPr="007A25F8">
        <w:rPr>
          <w:rFonts w:ascii="Times New Roman" w:hAnsi="Times New Roman" w:cs="Times New Roman"/>
        </w:rPr>
        <w:t>Below are some of the common lessons we learned at each site.</w:t>
      </w:r>
    </w:p>
    <w:p w14:paraId="467DB91C" w14:textId="77777777" w:rsidR="00597C16" w:rsidRPr="007A25F8" w:rsidRDefault="00597C16">
      <w:pPr>
        <w:rPr>
          <w:rFonts w:ascii="Times New Roman" w:hAnsi="Times New Roman" w:cs="Times New Roman"/>
        </w:rPr>
      </w:pPr>
    </w:p>
    <w:p w14:paraId="3FA29AD7" w14:textId="6024DE78" w:rsidR="00565965" w:rsidRPr="007A25F8" w:rsidRDefault="0017352E" w:rsidP="00336A04">
      <w:pPr>
        <w:ind w:left="360" w:hanging="360"/>
        <w:rPr>
          <w:rFonts w:ascii="Times New Roman" w:hAnsi="Times New Roman" w:cs="Times New Roman"/>
        </w:rPr>
      </w:pPr>
      <w:r w:rsidRPr="007A25F8">
        <w:rPr>
          <w:rFonts w:ascii="Times New Roman" w:hAnsi="Times New Roman" w:cs="Times New Roman"/>
          <w:b/>
          <w:bCs/>
        </w:rPr>
        <w:t>Use a watershed approach</w:t>
      </w:r>
      <w:r w:rsidR="00336A04" w:rsidRPr="007A25F8">
        <w:rPr>
          <w:rFonts w:ascii="Times New Roman" w:hAnsi="Times New Roman" w:cs="Times New Roman"/>
          <w:b/>
          <w:bCs/>
        </w:rPr>
        <w:t>.</w:t>
      </w:r>
      <w:r w:rsidR="00336A04" w:rsidRPr="007A25F8">
        <w:rPr>
          <w:rFonts w:ascii="Times New Roman" w:hAnsi="Times New Roman" w:cs="Times New Roman"/>
        </w:rPr>
        <w:t xml:space="preserve"> All of these projects were developed with the whole watershed in mind. What happens upstream affects conditions downstream. Healing our waters requires a big picture view. </w:t>
      </w:r>
    </w:p>
    <w:p w14:paraId="65DAF1EA" w14:textId="77777777" w:rsidR="00336A04" w:rsidRPr="007A25F8" w:rsidRDefault="00336A04" w:rsidP="00336A04">
      <w:pPr>
        <w:ind w:left="360" w:hanging="360"/>
        <w:rPr>
          <w:rFonts w:ascii="Times New Roman" w:hAnsi="Times New Roman" w:cs="Times New Roman"/>
        </w:rPr>
      </w:pPr>
    </w:p>
    <w:p w14:paraId="23FDC7E3" w14:textId="1FE01BC0" w:rsidR="005A3093" w:rsidRPr="007A25F8" w:rsidRDefault="005A3093" w:rsidP="0017352E">
      <w:pPr>
        <w:ind w:left="360" w:hanging="360"/>
        <w:rPr>
          <w:rFonts w:ascii="Times New Roman" w:hAnsi="Times New Roman" w:cs="Times New Roman"/>
        </w:rPr>
      </w:pPr>
      <w:r w:rsidRPr="007A25F8">
        <w:rPr>
          <w:rFonts w:ascii="Times New Roman" w:hAnsi="Times New Roman" w:cs="Times New Roman"/>
          <w:b/>
          <w:bCs/>
        </w:rPr>
        <w:t>Understand natural, historic processes</w:t>
      </w:r>
      <w:r w:rsidR="00336A04" w:rsidRPr="007A25F8">
        <w:rPr>
          <w:rFonts w:ascii="Times New Roman" w:hAnsi="Times New Roman" w:cs="Times New Roman"/>
          <w:b/>
          <w:bCs/>
        </w:rPr>
        <w:t>.</w:t>
      </w:r>
      <w:r w:rsidR="00336A04" w:rsidRPr="007A25F8">
        <w:rPr>
          <w:rFonts w:ascii="Times New Roman" w:hAnsi="Times New Roman" w:cs="Times New Roman"/>
        </w:rPr>
        <w:t xml:space="preserve"> All of these projects began with participants taking a look back in time to understand how these watersheds and the sites they are working within originally were formed and how they functioned before modern disturbances changed the game. This work is fundamentally important </w:t>
      </w:r>
      <w:r w:rsidR="00D1576D" w:rsidRPr="007A25F8">
        <w:rPr>
          <w:rFonts w:ascii="Times New Roman" w:hAnsi="Times New Roman" w:cs="Times New Roman"/>
        </w:rPr>
        <w:t xml:space="preserve">in setting site goals to guide restoration work. It </w:t>
      </w:r>
      <w:r w:rsidR="00D1576D" w:rsidRPr="007A25F8">
        <w:rPr>
          <w:rFonts w:ascii="Times New Roman" w:hAnsi="Times New Roman" w:cs="Times New Roman"/>
        </w:rPr>
        <w:lastRenderedPageBreak/>
        <w:t xml:space="preserve">is also one of the most difficult </w:t>
      </w:r>
      <w:r w:rsidR="00807C87">
        <w:rPr>
          <w:rFonts w:ascii="Times New Roman" w:hAnsi="Times New Roman" w:cs="Times New Roman"/>
        </w:rPr>
        <w:t>c</w:t>
      </w:r>
      <w:r w:rsidR="006D4118">
        <w:rPr>
          <w:rFonts w:ascii="Times New Roman" w:hAnsi="Times New Roman" w:cs="Times New Roman"/>
        </w:rPr>
        <w:t>h</w:t>
      </w:r>
      <w:r w:rsidR="00807C87">
        <w:rPr>
          <w:rFonts w:ascii="Times New Roman" w:hAnsi="Times New Roman" w:cs="Times New Roman"/>
        </w:rPr>
        <w:t>allenges</w:t>
      </w:r>
      <w:r w:rsidR="00807C87" w:rsidRPr="007A25F8">
        <w:rPr>
          <w:rFonts w:ascii="Times New Roman" w:hAnsi="Times New Roman" w:cs="Times New Roman"/>
        </w:rPr>
        <w:t xml:space="preserve"> </w:t>
      </w:r>
      <w:r w:rsidR="00D1576D" w:rsidRPr="007A25F8">
        <w:rPr>
          <w:rFonts w:ascii="Times New Roman" w:hAnsi="Times New Roman" w:cs="Times New Roman"/>
        </w:rPr>
        <w:t>of restoration</w:t>
      </w:r>
      <w:r w:rsidR="00807C87">
        <w:rPr>
          <w:rFonts w:ascii="Times New Roman" w:hAnsi="Times New Roman" w:cs="Times New Roman"/>
        </w:rPr>
        <w:t xml:space="preserve"> to Stages 8 or Zero</w:t>
      </w:r>
      <w:r w:rsidR="00D1576D" w:rsidRPr="007A25F8">
        <w:rPr>
          <w:rFonts w:ascii="Times New Roman" w:hAnsi="Times New Roman" w:cs="Times New Roman"/>
        </w:rPr>
        <w:t>, involving a whole host of disciplines to adequately portray the past.</w:t>
      </w:r>
    </w:p>
    <w:p w14:paraId="3A0908DC" w14:textId="77777777" w:rsidR="00D1576D" w:rsidRPr="007A25F8" w:rsidRDefault="00D1576D" w:rsidP="0017352E">
      <w:pPr>
        <w:ind w:left="360" w:hanging="360"/>
        <w:rPr>
          <w:rFonts w:ascii="Times New Roman" w:hAnsi="Times New Roman" w:cs="Times New Roman"/>
        </w:rPr>
      </w:pPr>
    </w:p>
    <w:p w14:paraId="4C922E62" w14:textId="463BD900" w:rsidR="005A3093" w:rsidRPr="007A25F8" w:rsidRDefault="005A3093" w:rsidP="0017352E">
      <w:pPr>
        <w:ind w:left="360" w:hanging="360"/>
        <w:rPr>
          <w:rFonts w:ascii="Times New Roman" w:hAnsi="Times New Roman" w:cs="Times New Roman"/>
        </w:rPr>
      </w:pPr>
      <w:r w:rsidRPr="007A25F8">
        <w:rPr>
          <w:rFonts w:ascii="Times New Roman" w:hAnsi="Times New Roman" w:cs="Times New Roman"/>
          <w:b/>
          <w:bCs/>
        </w:rPr>
        <w:t>Understand what’s changed</w:t>
      </w:r>
      <w:r w:rsidR="00D1576D" w:rsidRPr="007A25F8">
        <w:rPr>
          <w:rFonts w:ascii="Times New Roman" w:hAnsi="Times New Roman" w:cs="Times New Roman"/>
          <w:b/>
          <w:bCs/>
        </w:rPr>
        <w:t>.</w:t>
      </w:r>
      <w:r w:rsidR="00D1576D" w:rsidRPr="007A25F8">
        <w:rPr>
          <w:rFonts w:ascii="Times New Roman" w:hAnsi="Times New Roman" w:cs="Times New Roman"/>
        </w:rPr>
        <w:t xml:space="preserve"> Once historic conditions are understood (even if through a glass darkly), it</w:t>
      </w:r>
      <w:r w:rsidR="003A5864" w:rsidRPr="007A25F8">
        <w:rPr>
          <w:rFonts w:ascii="Times New Roman" w:hAnsi="Times New Roman" w:cs="Times New Roman"/>
        </w:rPr>
        <w:t>’</w:t>
      </w:r>
      <w:r w:rsidR="00D1576D" w:rsidRPr="007A25F8">
        <w:rPr>
          <w:rFonts w:ascii="Times New Roman" w:hAnsi="Times New Roman" w:cs="Times New Roman"/>
        </w:rPr>
        <w:t xml:space="preserve">s essential to put together a clear picture of the </w:t>
      </w:r>
      <w:r w:rsidR="00807C87">
        <w:rPr>
          <w:rFonts w:ascii="Times New Roman" w:hAnsi="Times New Roman" w:cs="Times New Roman"/>
        </w:rPr>
        <w:t xml:space="preserve">anthropogenic </w:t>
      </w:r>
      <w:r w:rsidR="00D1576D" w:rsidRPr="007A25F8">
        <w:rPr>
          <w:rFonts w:ascii="Times New Roman" w:hAnsi="Times New Roman" w:cs="Times New Roman"/>
        </w:rPr>
        <w:t>disturbances that have occurred to bring about current conditions. What happened to get us to the state we’re in today?</w:t>
      </w:r>
    </w:p>
    <w:p w14:paraId="0C0CD768" w14:textId="77777777" w:rsidR="00D1576D" w:rsidRPr="007A25F8" w:rsidRDefault="00D1576D" w:rsidP="0017352E">
      <w:pPr>
        <w:ind w:left="360" w:hanging="360"/>
        <w:rPr>
          <w:rFonts w:ascii="Times New Roman" w:hAnsi="Times New Roman" w:cs="Times New Roman"/>
        </w:rPr>
      </w:pPr>
    </w:p>
    <w:p w14:paraId="73989229" w14:textId="73DF7D59" w:rsidR="005A3093" w:rsidRPr="007A25F8" w:rsidRDefault="005A3093" w:rsidP="0017352E">
      <w:pPr>
        <w:ind w:left="360" w:hanging="360"/>
        <w:rPr>
          <w:rFonts w:ascii="Times New Roman" w:hAnsi="Times New Roman" w:cs="Times New Roman"/>
        </w:rPr>
      </w:pPr>
      <w:r w:rsidRPr="007A25F8">
        <w:rPr>
          <w:rFonts w:ascii="Times New Roman" w:hAnsi="Times New Roman" w:cs="Times New Roman"/>
          <w:b/>
          <w:bCs/>
        </w:rPr>
        <w:t>Work to bring back historic conditions to the extent possible in a modern context</w:t>
      </w:r>
      <w:r w:rsidR="00D1576D" w:rsidRPr="007A25F8">
        <w:rPr>
          <w:rFonts w:ascii="Times New Roman" w:hAnsi="Times New Roman" w:cs="Times New Roman"/>
          <w:b/>
          <w:bCs/>
        </w:rPr>
        <w:t>.</w:t>
      </w:r>
      <w:r w:rsidR="00D1576D" w:rsidRPr="007A25F8">
        <w:rPr>
          <w:rFonts w:ascii="Times New Roman" w:hAnsi="Times New Roman" w:cs="Times New Roman"/>
        </w:rPr>
        <w:t xml:space="preserve"> Once the first two questions have been addressed, the </w:t>
      </w:r>
      <w:r w:rsidR="00807C87">
        <w:rPr>
          <w:rFonts w:ascii="Times New Roman" w:hAnsi="Times New Roman" w:cs="Times New Roman"/>
        </w:rPr>
        <w:t xml:space="preserve">next </w:t>
      </w:r>
      <w:r w:rsidR="00D1576D" w:rsidRPr="007A25F8">
        <w:rPr>
          <w:rFonts w:ascii="Times New Roman" w:hAnsi="Times New Roman" w:cs="Times New Roman"/>
        </w:rPr>
        <w:t xml:space="preserve">challenge is to devise a plan to </w:t>
      </w:r>
      <w:r w:rsidR="00807C87">
        <w:rPr>
          <w:rFonts w:ascii="Times New Roman" w:hAnsi="Times New Roman" w:cs="Times New Roman"/>
        </w:rPr>
        <w:t xml:space="preserve">either </w:t>
      </w:r>
      <w:r w:rsidR="00D1576D" w:rsidRPr="007A25F8">
        <w:rPr>
          <w:rFonts w:ascii="Times New Roman" w:hAnsi="Times New Roman" w:cs="Times New Roman"/>
        </w:rPr>
        <w:t xml:space="preserve">reverse, as much as possible, </w:t>
      </w:r>
      <w:r w:rsidR="00597C16" w:rsidRPr="007A25F8">
        <w:rPr>
          <w:rFonts w:ascii="Times New Roman" w:hAnsi="Times New Roman" w:cs="Times New Roman"/>
        </w:rPr>
        <w:t>the results of past disturbance</w:t>
      </w:r>
      <w:r w:rsidR="00807C87">
        <w:rPr>
          <w:rFonts w:ascii="Times New Roman" w:hAnsi="Times New Roman" w:cs="Times New Roman"/>
        </w:rPr>
        <w:t xml:space="preserve"> (by returning the stream to its pre-disturbance condition: a.k.a. Stage Zero), or accelerating it through the evolutionary sequence to Stage 8</w:t>
      </w:r>
      <w:r w:rsidR="00597C16" w:rsidRPr="007A25F8">
        <w:rPr>
          <w:rFonts w:ascii="Times New Roman" w:hAnsi="Times New Roman" w:cs="Times New Roman"/>
        </w:rPr>
        <w:t xml:space="preserve">. The art of restoration is in gaining the wisdom to </w:t>
      </w:r>
      <w:r w:rsidR="00807C87">
        <w:rPr>
          <w:rFonts w:ascii="Times New Roman" w:hAnsi="Times New Roman" w:cs="Times New Roman"/>
        </w:rPr>
        <w:t>identify and achieve the best valley floor configuration possible</w:t>
      </w:r>
      <w:r w:rsidR="00597C16" w:rsidRPr="007A25F8">
        <w:rPr>
          <w:rFonts w:ascii="Times New Roman" w:hAnsi="Times New Roman" w:cs="Times New Roman"/>
        </w:rPr>
        <w:t xml:space="preserve"> in a modern landscape. There are changes we can reverse and </w:t>
      </w:r>
      <w:r w:rsidR="00807C87">
        <w:rPr>
          <w:rFonts w:ascii="Times New Roman" w:hAnsi="Times New Roman" w:cs="Times New Roman"/>
        </w:rPr>
        <w:t>processes of recovery we can accelerate</w:t>
      </w:r>
      <w:r w:rsidR="00FA7208" w:rsidRPr="007A25F8">
        <w:rPr>
          <w:rFonts w:ascii="Times New Roman" w:hAnsi="Times New Roman" w:cs="Times New Roman"/>
        </w:rPr>
        <w:t xml:space="preserve">, </w:t>
      </w:r>
      <w:r w:rsidR="00807C87">
        <w:rPr>
          <w:rFonts w:ascii="Times New Roman" w:hAnsi="Times New Roman" w:cs="Times New Roman"/>
        </w:rPr>
        <w:t>but</w:t>
      </w:r>
      <w:r w:rsidR="00807C87" w:rsidRPr="007A25F8">
        <w:rPr>
          <w:rFonts w:ascii="Times New Roman" w:hAnsi="Times New Roman" w:cs="Times New Roman"/>
        </w:rPr>
        <w:t xml:space="preserve"> </w:t>
      </w:r>
      <w:r w:rsidR="00FA7208" w:rsidRPr="007A25F8">
        <w:rPr>
          <w:rFonts w:ascii="Times New Roman" w:hAnsi="Times New Roman" w:cs="Times New Roman"/>
        </w:rPr>
        <w:t>no easy answers.</w:t>
      </w:r>
    </w:p>
    <w:p w14:paraId="1268053B" w14:textId="77777777" w:rsidR="00FA7208" w:rsidRPr="007A25F8" w:rsidRDefault="00FA7208" w:rsidP="0017352E">
      <w:pPr>
        <w:ind w:left="360" w:hanging="360"/>
        <w:rPr>
          <w:rFonts w:ascii="Times New Roman" w:hAnsi="Times New Roman" w:cs="Times New Roman"/>
        </w:rPr>
      </w:pPr>
    </w:p>
    <w:p w14:paraId="655DEB3C" w14:textId="65644F6E" w:rsidR="005A3093" w:rsidRPr="007A25F8" w:rsidRDefault="005A3093" w:rsidP="0017352E">
      <w:pPr>
        <w:ind w:left="360" w:hanging="360"/>
        <w:rPr>
          <w:rFonts w:ascii="Times New Roman" w:hAnsi="Times New Roman" w:cs="Times New Roman"/>
        </w:rPr>
      </w:pPr>
      <w:r w:rsidRPr="007A25F8">
        <w:rPr>
          <w:rFonts w:ascii="Times New Roman" w:hAnsi="Times New Roman" w:cs="Times New Roman"/>
          <w:b/>
          <w:bCs/>
        </w:rPr>
        <w:t xml:space="preserve">Use interdisciplinary team and </w:t>
      </w:r>
      <w:r w:rsidR="0017352E" w:rsidRPr="007A25F8">
        <w:rPr>
          <w:rFonts w:ascii="Times New Roman" w:hAnsi="Times New Roman" w:cs="Times New Roman"/>
          <w:b/>
          <w:bCs/>
        </w:rPr>
        <w:t xml:space="preserve">partnership </w:t>
      </w:r>
      <w:r w:rsidRPr="007A25F8">
        <w:rPr>
          <w:rFonts w:ascii="Times New Roman" w:hAnsi="Times New Roman" w:cs="Times New Roman"/>
          <w:b/>
          <w:bCs/>
        </w:rPr>
        <w:t>approach</w:t>
      </w:r>
      <w:r w:rsidR="003A5864" w:rsidRPr="007A25F8">
        <w:rPr>
          <w:rFonts w:ascii="Times New Roman" w:hAnsi="Times New Roman" w:cs="Times New Roman"/>
          <w:b/>
          <w:bCs/>
        </w:rPr>
        <w:t>es</w:t>
      </w:r>
      <w:r w:rsidR="00FA7208" w:rsidRPr="007A25F8">
        <w:rPr>
          <w:rFonts w:ascii="Times New Roman" w:hAnsi="Times New Roman" w:cs="Times New Roman"/>
          <w:b/>
          <w:bCs/>
        </w:rPr>
        <w:t>.</w:t>
      </w:r>
      <w:r w:rsidR="00FA7208" w:rsidRPr="007A25F8">
        <w:rPr>
          <w:rFonts w:ascii="Times New Roman" w:hAnsi="Times New Roman" w:cs="Times New Roman"/>
        </w:rPr>
        <w:t xml:space="preserve"> </w:t>
      </w:r>
      <w:r w:rsidR="00E31F76" w:rsidRPr="007A25F8">
        <w:rPr>
          <w:rFonts w:ascii="Times New Roman" w:hAnsi="Times New Roman" w:cs="Times New Roman"/>
        </w:rPr>
        <w:t xml:space="preserve">No single person is smart enough to do this work alone. It takes biologists, hydrologists, geomorphologists, soil scientists, botanists, ecologists, </w:t>
      </w:r>
      <w:ins w:id="268" w:author="Colin Thorne" w:date="2024-09-29T14:56:00Z" w16du:dateUtc="2024-09-29T21:56:00Z">
        <w:r w:rsidR="00F52EBF" w:rsidRPr="007A25F8">
          <w:rPr>
            <w:rFonts w:ascii="Times New Roman" w:hAnsi="Times New Roman" w:cs="Times New Roman"/>
          </w:rPr>
          <w:t xml:space="preserve">engineers, </w:t>
        </w:r>
      </w:ins>
      <w:r w:rsidR="00E31F76" w:rsidRPr="007A25F8">
        <w:rPr>
          <w:rFonts w:ascii="Times New Roman" w:hAnsi="Times New Roman" w:cs="Times New Roman"/>
        </w:rPr>
        <w:t xml:space="preserve">archaeologists, cultural resource specialists, </w:t>
      </w:r>
      <w:del w:id="269" w:author="Colin Thorne" w:date="2024-09-29T14:56:00Z" w16du:dateUtc="2024-09-29T21:56:00Z">
        <w:r w:rsidR="00E31F76" w:rsidRPr="007A25F8" w:rsidDel="00F52EBF">
          <w:rPr>
            <w:rFonts w:ascii="Times New Roman" w:hAnsi="Times New Roman" w:cs="Times New Roman"/>
          </w:rPr>
          <w:delText xml:space="preserve">engineers, </w:delText>
        </w:r>
      </w:del>
      <w:r w:rsidR="00E31F76" w:rsidRPr="007A25F8">
        <w:rPr>
          <w:rFonts w:ascii="Times New Roman" w:hAnsi="Times New Roman" w:cs="Times New Roman"/>
        </w:rPr>
        <w:t xml:space="preserve">sociologists, and more. </w:t>
      </w:r>
      <w:r w:rsidR="00ED2DD6">
        <w:rPr>
          <w:rFonts w:ascii="Times New Roman" w:hAnsi="Times New Roman" w:cs="Times New Roman"/>
        </w:rPr>
        <w:t>While w</w:t>
      </w:r>
      <w:r w:rsidR="00E31F76" w:rsidRPr="007A25F8">
        <w:rPr>
          <w:rFonts w:ascii="Times New Roman" w:hAnsi="Times New Roman" w:cs="Times New Roman"/>
        </w:rPr>
        <w:t xml:space="preserve">orking as a team with a diverse array of experts </w:t>
      </w:r>
      <w:r w:rsidR="00ED2DD6">
        <w:rPr>
          <w:rFonts w:ascii="Times New Roman" w:hAnsi="Times New Roman" w:cs="Times New Roman"/>
        </w:rPr>
        <w:t>poses its own</w:t>
      </w:r>
      <w:r w:rsidR="00E31F76" w:rsidRPr="007A25F8">
        <w:rPr>
          <w:rFonts w:ascii="Times New Roman" w:hAnsi="Times New Roman" w:cs="Times New Roman"/>
        </w:rPr>
        <w:t xml:space="preserve"> challeng</w:t>
      </w:r>
      <w:r w:rsidR="00ED2DD6">
        <w:rPr>
          <w:rFonts w:ascii="Times New Roman" w:hAnsi="Times New Roman" w:cs="Times New Roman"/>
        </w:rPr>
        <w:t>es</w:t>
      </w:r>
      <w:r w:rsidR="00E31F76" w:rsidRPr="007A25F8">
        <w:rPr>
          <w:rFonts w:ascii="Times New Roman" w:hAnsi="Times New Roman" w:cs="Times New Roman"/>
        </w:rPr>
        <w:t xml:space="preserve">, it always results in a better outcome. The same is true with partnerships. Understanding </w:t>
      </w:r>
      <w:r w:rsidR="00D46B34" w:rsidRPr="007A25F8">
        <w:rPr>
          <w:rFonts w:ascii="Times New Roman" w:hAnsi="Times New Roman" w:cs="Times New Roman"/>
        </w:rPr>
        <w:t xml:space="preserve">and addressing </w:t>
      </w:r>
      <w:r w:rsidR="00E31F76" w:rsidRPr="007A25F8">
        <w:rPr>
          <w:rFonts w:ascii="Times New Roman" w:hAnsi="Times New Roman" w:cs="Times New Roman"/>
        </w:rPr>
        <w:t xml:space="preserve">federal, </w:t>
      </w:r>
      <w:r w:rsidR="00ED2DD6" w:rsidRPr="007A25F8">
        <w:rPr>
          <w:rFonts w:ascii="Times New Roman" w:hAnsi="Times New Roman" w:cs="Times New Roman"/>
        </w:rPr>
        <w:t xml:space="preserve">tribal, </w:t>
      </w:r>
      <w:r w:rsidR="00E31F76" w:rsidRPr="007A25F8">
        <w:rPr>
          <w:rFonts w:ascii="Times New Roman" w:hAnsi="Times New Roman" w:cs="Times New Roman"/>
        </w:rPr>
        <w:t>state, local, non-profit, private, and community interests and viewpoints are essential to achieving sustainable and effective results.</w:t>
      </w:r>
    </w:p>
    <w:p w14:paraId="114B9E7A" w14:textId="77777777" w:rsidR="00E31F76" w:rsidRPr="007A25F8" w:rsidRDefault="00E31F76" w:rsidP="0017352E">
      <w:pPr>
        <w:ind w:left="360" w:hanging="360"/>
        <w:rPr>
          <w:rFonts w:ascii="Times New Roman" w:hAnsi="Times New Roman" w:cs="Times New Roman"/>
        </w:rPr>
      </w:pPr>
    </w:p>
    <w:p w14:paraId="419D0445" w14:textId="067A0034" w:rsidR="005A3093" w:rsidRPr="007A25F8" w:rsidRDefault="005A3093" w:rsidP="0017352E">
      <w:pPr>
        <w:ind w:left="360" w:hanging="360"/>
        <w:rPr>
          <w:rFonts w:ascii="Times New Roman" w:hAnsi="Times New Roman" w:cs="Times New Roman"/>
        </w:rPr>
      </w:pPr>
      <w:r w:rsidRPr="007A25F8">
        <w:rPr>
          <w:rFonts w:ascii="Times New Roman" w:hAnsi="Times New Roman" w:cs="Times New Roman"/>
          <w:b/>
          <w:bCs/>
        </w:rPr>
        <w:t>Find simple ways of returning health</w:t>
      </w:r>
      <w:r w:rsidR="00325390" w:rsidRPr="007A25F8">
        <w:rPr>
          <w:rFonts w:ascii="Times New Roman" w:hAnsi="Times New Roman" w:cs="Times New Roman"/>
          <w:b/>
          <w:bCs/>
        </w:rPr>
        <w:t xml:space="preserve"> to our watersheds</w:t>
      </w:r>
      <w:r w:rsidR="00E31F76" w:rsidRPr="007A25F8">
        <w:rPr>
          <w:rFonts w:ascii="Times New Roman" w:hAnsi="Times New Roman" w:cs="Times New Roman"/>
        </w:rPr>
        <w:t xml:space="preserve">. </w:t>
      </w:r>
      <w:r w:rsidR="00325390" w:rsidRPr="007A25F8">
        <w:rPr>
          <w:rFonts w:ascii="Times New Roman" w:hAnsi="Times New Roman" w:cs="Times New Roman"/>
        </w:rPr>
        <w:t>Landscape-scale</w:t>
      </w:r>
      <w:r w:rsidR="00ED2DD6">
        <w:rPr>
          <w:rFonts w:ascii="Times New Roman" w:hAnsi="Times New Roman" w:cs="Times New Roman"/>
        </w:rPr>
        <w:t>,</w:t>
      </w:r>
      <w:r w:rsidR="00325390" w:rsidRPr="007A25F8">
        <w:rPr>
          <w:rFonts w:ascii="Times New Roman" w:hAnsi="Times New Roman" w:cs="Times New Roman"/>
        </w:rPr>
        <w:t xml:space="preserve"> human-caused disturbance has occurred across our continent (and </w:t>
      </w:r>
      <w:r w:rsidR="00A6667F" w:rsidRPr="007A25F8">
        <w:rPr>
          <w:rFonts w:ascii="Times New Roman" w:hAnsi="Times New Roman" w:cs="Times New Roman"/>
        </w:rPr>
        <w:t>planet</w:t>
      </w:r>
      <w:r w:rsidR="00325390" w:rsidRPr="007A25F8">
        <w:rPr>
          <w:rFonts w:ascii="Times New Roman" w:hAnsi="Times New Roman" w:cs="Times New Roman"/>
        </w:rPr>
        <w:t xml:space="preserve">). We will never adequately reverse the </w:t>
      </w:r>
      <w:r w:rsidR="00A6667F" w:rsidRPr="007A25F8">
        <w:rPr>
          <w:rFonts w:ascii="Times New Roman" w:hAnsi="Times New Roman" w:cs="Times New Roman"/>
        </w:rPr>
        <w:t xml:space="preserve">sheer quantity of </w:t>
      </w:r>
      <w:r w:rsidR="00325390" w:rsidRPr="007A25F8">
        <w:rPr>
          <w:rFonts w:ascii="Times New Roman" w:hAnsi="Times New Roman" w:cs="Times New Roman"/>
        </w:rPr>
        <w:t xml:space="preserve">damage we’ve caused if the solutions we devise are overly complicated, expensive, and management intensive. </w:t>
      </w:r>
    </w:p>
    <w:p w14:paraId="5DCAB556" w14:textId="77777777" w:rsidR="00325390" w:rsidRPr="007A25F8" w:rsidRDefault="00325390" w:rsidP="0017352E">
      <w:pPr>
        <w:ind w:left="360" w:hanging="360"/>
        <w:rPr>
          <w:rFonts w:ascii="Times New Roman" w:hAnsi="Times New Roman" w:cs="Times New Roman"/>
        </w:rPr>
      </w:pPr>
    </w:p>
    <w:p w14:paraId="4710000C" w14:textId="4B40318E" w:rsidR="0017352E" w:rsidRPr="007A25F8" w:rsidRDefault="0017352E" w:rsidP="0017352E">
      <w:pPr>
        <w:ind w:left="360" w:hanging="360"/>
        <w:rPr>
          <w:rFonts w:ascii="Times New Roman" w:hAnsi="Times New Roman" w:cs="Times New Roman"/>
        </w:rPr>
      </w:pPr>
      <w:r w:rsidRPr="007A25F8">
        <w:rPr>
          <w:rFonts w:ascii="Times New Roman" w:hAnsi="Times New Roman" w:cs="Times New Roman"/>
          <w:b/>
          <w:bCs/>
        </w:rPr>
        <w:t>Allow nature to take over</w:t>
      </w:r>
      <w:r w:rsidR="00325390" w:rsidRPr="007A25F8">
        <w:rPr>
          <w:rFonts w:ascii="Times New Roman" w:hAnsi="Times New Roman" w:cs="Times New Roman"/>
        </w:rPr>
        <w:t>.</w:t>
      </w:r>
      <w:r w:rsidR="00A22519">
        <w:rPr>
          <w:rFonts w:ascii="Times New Roman" w:hAnsi="Times New Roman" w:cs="Times New Roman"/>
        </w:rPr>
        <w:t xml:space="preserve"> </w:t>
      </w:r>
      <w:r w:rsidR="00325390" w:rsidRPr="007A25F8">
        <w:rPr>
          <w:rFonts w:ascii="Times New Roman" w:hAnsi="Times New Roman" w:cs="Times New Roman"/>
        </w:rPr>
        <w:t xml:space="preserve">The approach taken by the partners we met on this tour are completing just enough of the interventions needed to </w:t>
      </w:r>
      <w:r w:rsidR="00ED2DD6">
        <w:rPr>
          <w:rFonts w:ascii="Times New Roman" w:hAnsi="Times New Roman" w:cs="Times New Roman"/>
        </w:rPr>
        <w:t xml:space="preserve">facilitate and </w:t>
      </w:r>
      <w:r w:rsidR="00325390" w:rsidRPr="007A25F8">
        <w:rPr>
          <w:rFonts w:ascii="Times New Roman" w:hAnsi="Times New Roman" w:cs="Times New Roman"/>
        </w:rPr>
        <w:t xml:space="preserve">allow </w:t>
      </w:r>
      <w:r w:rsidR="00ED2DD6" w:rsidRPr="006D4118">
        <w:rPr>
          <w:rFonts w:ascii="Times New Roman" w:hAnsi="Times New Roman" w:cs="Times New Roman"/>
          <w:i/>
          <w:iCs/>
        </w:rPr>
        <w:t>N</w:t>
      </w:r>
      <w:r w:rsidR="00325390" w:rsidRPr="006D4118">
        <w:rPr>
          <w:rFonts w:ascii="Times New Roman" w:hAnsi="Times New Roman" w:cs="Times New Roman"/>
          <w:i/>
          <w:iCs/>
        </w:rPr>
        <w:t xml:space="preserve">ature </w:t>
      </w:r>
      <w:r w:rsidR="00325390" w:rsidRPr="007A25F8">
        <w:rPr>
          <w:rFonts w:ascii="Times New Roman" w:hAnsi="Times New Roman" w:cs="Times New Roman"/>
        </w:rPr>
        <w:t xml:space="preserve">to complete the job. </w:t>
      </w:r>
      <w:r w:rsidR="000701B1" w:rsidRPr="007A25F8">
        <w:rPr>
          <w:rFonts w:ascii="Times New Roman" w:hAnsi="Times New Roman" w:cs="Times New Roman"/>
        </w:rPr>
        <w:t xml:space="preserve">It seems obvious, but this approach to restoration is all too infrequent. </w:t>
      </w:r>
    </w:p>
    <w:p w14:paraId="59EA347E" w14:textId="77777777" w:rsidR="00164515" w:rsidRPr="007A25F8" w:rsidRDefault="00164515" w:rsidP="0017352E">
      <w:pPr>
        <w:ind w:left="360" w:hanging="360"/>
        <w:rPr>
          <w:rFonts w:ascii="Times New Roman" w:hAnsi="Times New Roman" w:cs="Times New Roman"/>
        </w:rPr>
      </w:pPr>
    </w:p>
    <w:p w14:paraId="58A0A582" w14:textId="242C49B9" w:rsidR="0017352E" w:rsidRPr="007A25F8" w:rsidRDefault="00164515" w:rsidP="0017352E">
      <w:pPr>
        <w:ind w:left="360" w:hanging="360"/>
        <w:rPr>
          <w:rFonts w:ascii="Times New Roman" w:hAnsi="Times New Roman" w:cs="Times New Roman"/>
        </w:rPr>
      </w:pPr>
      <w:r w:rsidRPr="007A25F8">
        <w:rPr>
          <w:rFonts w:ascii="Times New Roman" w:hAnsi="Times New Roman" w:cs="Times New Roman"/>
          <w:b/>
          <w:bCs/>
        </w:rPr>
        <w:t>F</w:t>
      </w:r>
      <w:r w:rsidR="0017352E" w:rsidRPr="007A25F8">
        <w:rPr>
          <w:rFonts w:ascii="Times New Roman" w:hAnsi="Times New Roman" w:cs="Times New Roman"/>
          <w:b/>
          <w:bCs/>
        </w:rPr>
        <w:t xml:space="preserve">it the </w:t>
      </w:r>
      <w:r w:rsidRPr="007A25F8">
        <w:rPr>
          <w:rFonts w:ascii="Times New Roman" w:hAnsi="Times New Roman" w:cs="Times New Roman"/>
          <w:b/>
          <w:bCs/>
        </w:rPr>
        <w:t xml:space="preserve">project in a </w:t>
      </w:r>
      <w:r w:rsidR="0017352E" w:rsidRPr="007A25F8">
        <w:rPr>
          <w:rFonts w:ascii="Times New Roman" w:hAnsi="Times New Roman" w:cs="Times New Roman"/>
          <w:b/>
          <w:bCs/>
        </w:rPr>
        <w:t>community context</w:t>
      </w:r>
      <w:r w:rsidRPr="007A25F8">
        <w:rPr>
          <w:rFonts w:ascii="Times New Roman" w:hAnsi="Times New Roman" w:cs="Times New Roman"/>
          <w:b/>
          <w:bCs/>
        </w:rPr>
        <w:t>.</w:t>
      </w:r>
      <w:r w:rsidRPr="007A25F8">
        <w:rPr>
          <w:rFonts w:ascii="Times New Roman" w:hAnsi="Times New Roman" w:cs="Times New Roman"/>
        </w:rPr>
        <w:t xml:space="preserve"> Addressing community values and perspectives is crucial for a project’s longevity. P</w:t>
      </w:r>
      <w:r w:rsidR="0017352E" w:rsidRPr="007A25F8">
        <w:rPr>
          <w:rFonts w:ascii="Times New Roman" w:hAnsi="Times New Roman" w:cs="Times New Roman"/>
        </w:rPr>
        <w:t xml:space="preserve">rojects that are well-understood </w:t>
      </w:r>
      <w:r w:rsidRPr="007A25F8">
        <w:rPr>
          <w:rFonts w:ascii="Times New Roman" w:hAnsi="Times New Roman" w:cs="Times New Roman"/>
        </w:rPr>
        <w:t xml:space="preserve">and embraced </w:t>
      </w:r>
      <w:r w:rsidR="0017352E" w:rsidRPr="007A25F8">
        <w:rPr>
          <w:rFonts w:ascii="Times New Roman" w:hAnsi="Times New Roman" w:cs="Times New Roman"/>
        </w:rPr>
        <w:t xml:space="preserve">by the </w:t>
      </w:r>
      <w:r w:rsidRPr="007A25F8">
        <w:rPr>
          <w:rFonts w:ascii="Times New Roman" w:hAnsi="Times New Roman" w:cs="Times New Roman"/>
        </w:rPr>
        <w:t xml:space="preserve">surrounding </w:t>
      </w:r>
      <w:r w:rsidR="0017352E" w:rsidRPr="007A25F8">
        <w:rPr>
          <w:rFonts w:ascii="Times New Roman" w:hAnsi="Times New Roman" w:cs="Times New Roman"/>
        </w:rPr>
        <w:t>community wi</w:t>
      </w:r>
      <w:r w:rsidR="003A5864" w:rsidRPr="007A25F8">
        <w:rPr>
          <w:rFonts w:ascii="Times New Roman" w:hAnsi="Times New Roman" w:cs="Times New Roman"/>
        </w:rPr>
        <w:t>ll</w:t>
      </w:r>
      <w:r w:rsidR="0017352E" w:rsidRPr="007A25F8">
        <w:rPr>
          <w:rFonts w:ascii="Times New Roman" w:hAnsi="Times New Roman" w:cs="Times New Roman"/>
        </w:rPr>
        <w:t xml:space="preserve"> naturally expand</w:t>
      </w:r>
      <w:r w:rsidR="003A5864" w:rsidRPr="007A25F8">
        <w:rPr>
          <w:rFonts w:ascii="Times New Roman" w:hAnsi="Times New Roman" w:cs="Times New Roman"/>
        </w:rPr>
        <w:t xml:space="preserve"> </w:t>
      </w:r>
      <w:r w:rsidR="00ED2DD6">
        <w:rPr>
          <w:rFonts w:ascii="Times New Roman" w:hAnsi="Times New Roman" w:cs="Times New Roman"/>
        </w:rPr>
        <w:t xml:space="preserve">and become resilient, </w:t>
      </w:r>
      <w:r w:rsidR="003A5864" w:rsidRPr="007A25F8">
        <w:rPr>
          <w:rFonts w:ascii="Times New Roman" w:hAnsi="Times New Roman" w:cs="Times New Roman"/>
        </w:rPr>
        <w:t>over time</w:t>
      </w:r>
      <w:r w:rsidRPr="007A25F8">
        <w:rPr>
          <w:rFonts w:ascii="Times New Roman" w:hAnsi="Times New Roman" w:cs="Times New Roman"/>
        </w:rPr>
        <w:t xml:space="preserve">. </w:t>
      </w:r>
    </w:p>
    <w:p w14:paraId="5950D8A5" w14:textId="77777777" w:rsidR="00164515" w:rsidRPr="007A25F8" w:rsidRDefault="00164515" w:rsidP="0017352E">
      <w:pPr>
        <w:ind w:left="360" w:hanging="360"/>
        <w:rPr>
          <w:rFonts w:ascii="Times New Roman" w:hAnsi="Times New Roman" w:cs="Times New Roman"/>
        </w:rPr>
      </w:pPr>
    </w:p>
    <w:p w14:paraId="4DEF0570" w14:textId="1D2A4656" w:rsidR="0017352E" w:rsidRPr="007A25F8" w:rsidRDefault="0017352E" w:rsidP="0017352E">
      <w:pPr>
        <w:ind w:left="360" w:hanging="360"/>
        <w:rPr>
          <w:rFonts w:ascii="Times New Roman" w:hAnsi="Times New Roman" w:cs="Times New Roman"/>
        </w:rPr>
      </w:pPr>
      <w:r w:rsidRPr="007A25F8">
        <w:rPr>
          <w:rFonts w:ascii="Times New Roman" w:hAnsi="Times New Roman" w:cs="Times New Roman"/>
          <w:b/>
          <w:bCs/>
        </w:rPr>
        <w:t>Pay attention</w:t>
      </w:r>
      <w:r w:rsidR="00164515" w:rsidRPr="007A25F8">
        <w:rPr>
          <w:rFonts w:ascii="Times New Roman" w:hAnsi="Times New Roman" w:cs="Times New Roman"/>
          <w:b/>
          <w:bCs/>
        </w:rPr>
        <w:t>.</w:t>
      </w:r>
      <w:r w:rsidR="00164515" w:rsidRPr="007A25F8">
        <w:rPr>
          <w:rFonts w:ascii="Times New Roman" w:hAnsi="Times New Roman" w:cs="Times New Roman"/>
        </w:rPr>
        <w:t xml:space="preserve"> Large-scale river and wetland restoration is a relatively new science. We need practitioners who are present, who ask questions, and who learn from each project. The partners we met on this tour all took the perspective that the approaches they are taking today </w:t>
      </w:r>
      <w:r w:rsidR="00ED2DD6">
        <w:rPr>
          <w:rFonts w:ascii="Times New Roman" w:hAnsi="Times New Roman" w:cs="Times New Roman"/>
        </w:rPr>
        <w:t xml:space="preserve">can and </w:t>
      </w:r>
      <w:r w:rsidR="00164515" w:rsidRPr="007A25F8">
        <w:rPr>
          <w:rFonts w:ascii="Times New Roman" w:hAnsi="Times New Roman" w:cs="Times New Roman"/>
        </w:rPr>
        <w:t xml:space="preserve">will be improved on over time. </w:t>
      </w:r>
      <w:r w:rsidR="00DE115A" w:rsidRPr="007A25F8">
        <w:rPr>
          <w:rFonts w:ascii="Times New Roman" w:hAnsi="Times New Roman" w:cs="Times New Roman"/>
        </w:rPr>
        <w:t xml:space="preserve">Work completed today </w:t>
      </w:r>
      <w:r w:rsidR="00ED2DD6">
        <w:rPr>
          <w:rFonts w:ascii="Times New Roman" w:hAnsi="Times New Roman" w:cs="Times New Roman"/>
        </w:rPr>
        <w:t xml:space="preserve">is different to what they did a decade ago, and </w:t>
      </w:r>
      <w:r w:rsidR="00DE115A" w:rsidRPr="007A25F8">
        <w:rPr>
          <w:rFonts w:ascii="Times New Roman" w:hAnsi="Times New Roman" w:cs="Times New Roman"/>
        </w:rPr>
        <w:t>may be very different than work completed 10 years from now. And that’s a good thing.</w:t>
      </w:r>
    </w:p>
    <w:p w14:paraId="7A448E28" w14:textId="77777777" w:rsidR="00DE115A" w:rsidRPr="007A25F8" w:rsidRDefault="00DE115A" w:rsidP="0017352E">
      <w:pPr>
        <w:ind w:left="360" w:hanging="360"/>
        <w:rPr>
          <w:rFonts w:ascii="Times New Roman" w:hAnsi="Times New Roman" w:cs="Times New Roman"/>
        </w:rPr>
      </w:pPr>
    </w:p>
    <w:p w14:paraId="390FF88E" w14:textId="0E5D9536" w:rsidR="00ED2DD6" w:rsidRDefault="0017352E" w:rsidP="0017352E">
      <w:pPr>
        <w:ind w:left="360" w:hanging="360"/>
        <w:rPr>
          <w:rFonts w:ascii="Times New Roman" w:hAnsi="Times New Roman" w:cs="Times New Roman"/>
        </w:rPr>
      </w:pPr>
      <w:r w:rsidRPr="007A25F8">
        <w:rPr>
          <w:rFonts w:ascii="Times New Roman" w:hAnsi="Times New Roman" w:cs="Times New Roman"/>
          <w:b/>
          <w:bCs/>
        </w:rPr>
        <w:t>And have fun while changing the world!</w:t>
      </w:r>
      <w:r w:rsidR="00DE115A" w:rsidRPr="007A25F8">
        <w:rPr>
          <w:rFonts w:ascii="Times New Roman" w:hAnsi="Times New Roman" w:cs="Times New Roman"/>
        </w:rPr>
        <w:t xml:space="preserve"> Among the biggest inspirational </w:t>
      </w:r>
      <w:r w:rsidR="00DA12F3" w:rsidRPr="007A25F8">
        <w:rPr>
          <w:rFonts w:ascii="Times New Roman" w:hAnsi="Times New Roman" w:cs="Times New Roman"/>
        </w:rPr>
        <w:t>lessons</w:t>
      </w:r>
      <w:r w:rsidR="00DE115A" w:rsidRPr="007A25F8">
        <w:rPr>
          <w:rFonts w:ascii="Times New Roman" w:hAnsi="Times New Roman" w:cs="Times New Roman"/>
        </w:rPr>
        <w:t xml:space="preserve"> we gained from this tour was </w:t>
      </w:r>
      <w:r w:rsidR="00DA12F3" w:rsidRPr="007A25F8">
        <w:rPr>
          <w:rFonts w:ascii="Times New Roman" w:hAnsi="Times New Roman" w:cs="Times New Roman"/>
        </w:rPr>
        <w:t xml:space="preserve">in observing </w:t>
      </w:r>
      <w:r w:rsidR="00DE115A" w:rsidRPr="007A25F8">
        <w:rPr>
          <w:rFonts w:ascii="Times New Roman" w:hAnsi="Times New Roman" w:cs="Times New Roman"/>
        </w:rPr>
        <w:t xml:space="preserve">the joy expressed by the </w:t>
      </w:r>
      <w:r w:rsidR="00ED2DD6">
        <w:rPr>
          <w:rFonts w:ascii="Times New Roman" w:hAnsi="Times New Roman" w:cs="Times New Roman"/>
        </w:rPr>
        <w:t xml:space="preserve">restoration practitioners and their </w:t>
      </w:r>
      <w:r w:rsidR="00DE115A" w:rsidRPr="007A25F8">
        <w:rPr>
          <w:rFonts w:ascii="Times New Roman" w:hAnsi="Times New Roman" w:cs="Times New Roman"/>
        </w:rPr>
        <w:lastRenderedPageBreak/>
        <w:t>partners. We witnessed joy through interactions with the natural world, joy in fellowship among like-spirited individuals, and joy in addressing the challenges that arise when you’re doing new things.</w:t>
      </w:r>
      <w:r w:rsidR="001D18CA" w:rsidRPr="007A25F8">
        <w:rPr>
          <w:rFonts w:ascii="Times New Roman" w:hAnsi="Times New Roman" w:cs="Times New Roman"/>
        </w:rPr>
        <w:t xml:space="preserve"> </w:t>
      </w:r>
    </w:p>
    <w:p w14:paraId="1592DB5A" w14:textId="77777777" w:rsidR="00ED2DD6" w:rsidRDefault="00ED2DD6" w:rsidP="0017352E">
      <w:pPr>
        <w:ind w:left="360" w:hanging="360"/>
        <w:rPr>
          <w:rFonts w:ascii="Times New Roman" w:hAnsi="Times New Roman" w:cs="Times New Roman"/>
        </w:rPr>
      </w:pPr>
    </w:p>
    <w:p w14:paraId="62573C87" w14:textId="04D3A7CB" w:rsidR="00A22519" w:rsidRDefault="00ED2DD6" w:rsidP="0017352E">
      <w:pPr>
        <w:ind w:left="360" w:hanging="360"/>
        <w:rPr>
          <w:rFonts w:ascii="Times New Roman" w:hAnsi="Times New Roman" w:cs="Times New Roman"/>
        </w:rPr>
      </w:pPr>
      <w:r>
        <w:rPr>
          <w:rFonts w:ascii="Times New Roman" w:hAnsi="Times New Roman" w:cs="Times New Roman"/>
        </w:rPr>
        <w:t>In closing, t</w:t>
      </w:r>
      <w:r w:rsidR="001D18CA" w:rsidRPr="007A25F8">
        <w:rPr>
          <w:rFonts w:ascii="Times New Roman" w:hAnsi="Times New Roman" w:cs="Times New Roman"/>
        </w:rPr>
        <w:t xml:space="preserve">hanks again </w:t>
      </w:r>
      <w:r w:rsidR="00A22519">
        <w:rPr>
          <w:rFonts w:ascii="Times New Roman" w:hAnsi="Times New Roman" w:cs="Times New Roman"/>
        </w:rPr>
        <w:t>to our hosts f</w:t>
      </w:r>
      <w:r w:rsidR="001D18CA" w:rsidRPr="007A25F8">
        <w:rPr>
          <w:rFonts w:ascii="Times New Roman" w:hAnsi="Times New Roman" w:cs="Times New Roman"/>
        </w:rPr>
        <w:t>or the work you all are doing and for the inspiration you all are providing to the rest of us!</w:t>
      </w:r>
    </w:p>
    <w:p w14:paraId="41DF20F1" w14:textId="77777777" w:rsidR="00A22519" w:rsidRDefault="00A22519">
      <w:pPr>
        <w:rPr>
          <w:rFonts w:ascii="Times New Roman" w:hAnsi="Times New Roman" w:cs="Times New Roman"/>
        </w:rPr>
      </w:pPr>
      <w:r>
        <w:rPr>
          <w:rFonts w:ascii="Times New Roman" w:hAnsi="Times New Roman" w:cs="Times New Roman"/>
        </w:rPr>
        <w:br w:type="page"/>
      </w:r>
    </w:p>
    <w:p w14:paraId="222BD03C" w14:textId="77777777" w:rsidR="005A3093" w:rsidRPr="007A25F8" w:rsidRDefault="005A3093">
      <w:pPr>
        <w:rPr>
          <w:rFonts w:ascii="Times New Roman" w:hAnsi="Times New Roman" w:cs="Times New Roman"/>
        </w:rPr>
      </w:pPr>
    </w:p>
    <w:p w14:paraId="6467CFED" w14:textId="5A66275F" w:rsidR="00B41824" w:rsidRPr="007A25F8" w:rsidRDefault="00B41824">
      <w:pPr>
        <w:rPr>
          <w:rFonts w:ascii="Times New Roman" w:hAnsi="Times New Roman" w:cs="Times New Roman"/>
        </w:rPr>
      </w:pPr>
      <w:r w:rsidRPr="007A25F8">
        <w:rPr>
          <w:rFonts w:ascii="Times New Roman" w:hAnsi="Times New Roman" w:cs="Times New Roman"/>
          <w:noProof/>
        </w:rPr>
        <w:drawing>
          <wp:inline distT="0" distB="0" distL="0" distR="0" wp14:anchorId="1C013CC8" wp14:editId="32928DBE">
            <wp:extent cx="5943600" cy="4457700"/>
            <wp:effectExtent l="0" t="0" r="0" b="0"/>
            <wp:docPr id="254311252" name="Picture 3" descr="A person in a blue shirt and sunglasses standing in a str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11252" name="Picture 3" descr="A person in a blue shirt and sunglasses standing in a stre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B081A4" w14:textId="496A28B1" w:rsidR="00B41824" w:rsidRPr="007A25F8" w:rsidRDefault="003A5864">
      <w:pPr>
        <w:rPr>
          <w:rFonts w:ascii="Times New Roman" w:hAnsi="Times New Roman" w:cs="Times New Roman"/>
        </w:rPr>
      </w:pPr>
      <w:r w:rsidRPr="007A25F8">
        <w:rPr>
          <w:rFonts w:ascii="Times New Roman" w:hAnsi="Times New Roman" w:cs="Times New Roman"/>
        </w:rPr>
        <w:t xml:space="preserve">Figure 1.  Paul Burns showing </w:t>
      </w:r>
      <w:r w:rsidR="001925B7" w:rsidRPr="007A25F8">
        <w:rPr>
          <w:rFonts w:ascii="Times New Roman" w:hAnsi="Times New Roman" w:cs="Times New Roman"/>
        </w:rPr>
        <w:t xml:space="preserve">a deep </w:t>
      </w:r>
      <w:ins w:id="270" w:author="Colin Thorne" w:date="2024-09-29T14:58:00Z" w16du:dateUtc="2024-09-29T21:58:00Z">
        <w:r w:rsidR="00760351">
          <w:rPr>
            <w:rFonts w:ascii="Times New Roman" w:hAnsi="Times New Roman" w:cs="Times New Roman"/>
          </w:rPr>
          <w:t xml:space="preserve">pool </w:t>
        </w:r>
      </w:ins>
      <w:del w:id="271" w:author="Colin Thorne" w:date="2024-09-29T14:58:00Z" w16du:dateUtc="2024-09-29T21:58:00Z">
        <w:r w:rsidR="001925B7" w:rsidRPr="007A25F8" w:rsidDel="00760351">
          <w:rPr>
            <w:rFonts w:ascii="Times New Roman" w:hAnsi="Times New Roman" w:cs="Times New Roman"/>
          </w:rPr>
          <w:delText xml:space="preserve">and </w:delText>
        </w:r>
      </w:del>
      <w:ins w:id="272" w:author="Colin Thorne" w:date="2024-09-29T14:58:00Z" w16du:dateUtc="2024-09-29T21:58:00Z">
        <w:r w:rsidR="00760351">
          <w:rPr>
            <w:rFonts w:ascii="Times New Roman" w:hAnsi="Times New Roman" w:cs="Times New Roman"/>
          </w:rPr>
          <w:t>in one of several</w:t>
        </w:r>
        <w:r w:rsidR="00760351" w:rsidRPr="007A25F8">
          <w:rPr>
            <w:rFonts w:ascii="Times New Roman" w:hAnsi="Times New Roman" w:cs="Times New Roman"/>
          </w:rPr>
          <w:t xml:space="preserve"> </w:t>
        </w:r>
      </w:ins>
      <w:r w:rsidR="001925B7" w:rsidRPr="007A25F8">
        <w:rPr>
          <w:rFonts w:ascii="Times New Roman" w:hAnsi="Times New Roman" w:cs="Times New Roman"/>
        </w:rPr>
        <w:t xml:space="preserve">narrow </w:t>
      </w:r>
      <w:r w:rsidR="00ED2DD6">
        <w:rPr>
          <w:rFonts w:ascii="Times New Roman" w:hAnsi="Times New Roman" w:cs="Times New Roman"/>
        </w:rPr>
        <w:t>anabranch</w:t>
      </w:r>
      <w:ins w:id="273" w:author="Colin Thorne" w:date="2024-09-29T14:58:00Z" w16du:dateUtc="2024-09-29T21:58:00Z">
        <w:r w:rsidR="00760351">
          <w:rPr>
            <w:rFonts w:ascii="Times New Roman" w:hAnsi="Times New Roman" w:cs="Times New Roman"/>
          </w:rPr>
          <w:t>es</w:t>
        </w:r>
      </w:ins>
      <w:r w:rsidR="00ED2DD6" w:rsidRPr="007A25F8">
        <w:rPr>
          <w:rFonts w:ascii="Times New Roman" w:hAnsi="Times New Roman" w:cs="Times New Roman"/>
        </w:rPr>
        <w:t xml:space="preserve"> </w:t>
      </w:r>
      <w:r w:rsidR="001925B7" w:rsidRPr="007A25F8">
        <w:rPr>
          <w:rFonts w:ascii="Times New Roman" w:hAnsi="Times New Roman" w:cs="Times New Roman"/>
        </w:rPr>
        <w:t xml:space="preserve">in a </w:t>
      </w:r>
      <w:r w:rsidR="00ED2DD6">
        <w:rPr>
          <w:rFonts w:ascii="Times New Roman" w:hAnsi="Times New Roman" w:cs="Times New Roman"/>
        </w:rPr>
        <w:t xml:space="preserve">reach </w:t>
      </w:r>
      <w:r w:rsidR="00A22519">
        <w:rPr>
          <w:rFonts w:ascii="Times New Roman" w:hAnsi="Times New Roman" w:cs="Times New Roman"/>
        </w:rPr>
        <w:t xml:space="preserve">of </w:t>
      </w:r>
      <w:r w:rsidR="00A22519" w:rsidRPr="007A25F8">
        <w:rPr>
          <w:rFonts w:ascii="Times New Roman" w:hAnsi="Times New Roman" w:cs="Times New Roman"/>
        </w:rPr>
        <w:t>Five</w:t>
      </w:r>
      <w:r w:rsidR="00A22519">
        <w:rPr>
          <w:rFonts w:ascii="Times New Roman" w:hAnsi="Times New Roman" w:cs="Times New Roman"/>
        </w:rPr>
        <w:t>m</w:t>
      </w:r>
      <w:r w:rsidR="00A22519" w:rsidRPr="007A25F8">
        <w:rPr>
          <w:rFonts w:ascii="Times New Roman" w:hAnsi="Times New Roman" w:cs="Times New Roman"/>
        </w:rPr>
        <w:t>ile Creek</w:t>
      </w:r>
      <w:r w:rsidR="00A22519">
        <w:rPr>
          <w:rFonts w:ascii="Times New Roman" w:hAnsi="Times New Roman" w:cs="Times New Roman"/>
        </w:rPr>
        <w:t xml:space="preserve"> </w:t>
      </w:r>
      <w:r w:rsidR="00ED2DD6">
        <w:rPr>
          <w:rFonts w:ascii="Times New Roman" w:hAnsi="Times New Roman" w:cs="Times New Roman"/>
        </w:rPr>
        <w:t xml:space="preserve">restored to </w:t>
      </w:r>
      <w:r w:rsidR="001925B7" w:rsidRPr="007A25F8">
        <w:rPr>
          <w:rFonts w:ascii="Times New Roman" w:hAnsi="Times New Roman" w:cs="Times New Roman"/>
        </w:rPr>
        <w:t xml:space="preserve">Stage Zero. </w:t>
      </w:r>
    </w:p>
    <w:p w14:paraId="33222A81" w14:textId="77777777" w:rsidR="00B41824" w:rsidRPr="007A25F8" w:rsidRDefault="00B41824">
      <w:pPr>
        <w:rPr>
          <w:rFonts w:ascii="Times New Roman" w:hAnsi="Times New Roman" w:cs="Times New Roman"/>
        </w:rPr>
      </w:pPr>
    </w:p>
    <w:p w14:paraId="70C0E3BA" w14:textId="385B9FE2" w:rsidR="00B41824" w:rsidRPr="007A25F8" w:rsidRDefault="00B41824">
      <w:pPr>
        <w:rPr>
          <w:rFonts w:ascii="Times New Roman" w:hAnsi="Times New Roman" w:cs="Times New Roman"/>
        </w:rPr>
      </w:pPr>
      <w:r w:rsidRPr="007A25F8">
        <w:rPr>
          <w:rFonts w:ascii="Times New Roman" w:hAnsi="Times New Roman" w:cs="Times New Roman"/>
          <w:noProof/>
        </w:rPr>
        <w:lastRenderedPageBreak/>
        <w:drawing>
          <wp:inline distT="0" distB="0" distL="0" distR="0" wp14:anchorId="2E116510" wp14:editId="243DDC94">
            <wp:extent cx="5943600" cy="4457700"/>
            <wp:effectExtent l="0" t="0" r="0" b="0"/>
            <wp:docPr id="1789517364" name="Picture 4" descr="A stream with gras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17364" name="Picture 4" descr="A stream with grass and tre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41FCE1" w14:textId="137D4CBD" w:rsidR="00B41824" w:rsidRPr="007A25F8" w:rsidRDefault="001925B7">
      <w:pPr>
        <w:rPr>
          <w:rFonts w:ascii="Times New Roman" w:hAnsi="Times New Roman" w:cs="Times New Roman"/>
        </w:rPr>
      </w:pPr>
      <w:r w:rsidRPr="007A25F8">
        <w:rPr>
          <w:rFonts w:ascii="Times New Roman" w:hAnsi="Times New Roman" w:cs="Times New Roman"/>
        </w:rPr>
        <w:t xml:space="preserve">Figure 2.  With the floodplain reconnected and runoff energy reduced, beavers </w:t>
      </w:r>
      <w:r w:rsidR="00A22519">
        <w:rPr>
          <w:rFonts w:ascii="Times New Roman" w:hAnsi="Times New Roman" w:cs="Times New Roman"/>
        </w:rPr>
        <w:t>have</w:t>
      </w:r>
      <w:r w:rsidRPr="007A25F8">
        <w:rPr>
          <w:rFonts w:ascii="Times New Roman" w:hAnsi="Times New Roman" w:cs="Times New Roman"/>
        </w:rPr>
        <w:t xml:space="preserve"> return</w:t>
      </w:r>
      <w:r w:rsidR="00A22519">
        <w:rPr>
          <w:rFonts w:ascii="Times New Roman" w:hAnsi="Times New Roman" w:cs="Times New Roman"/>
        </w:rPr>
        <w:t>ed</w:t>
      </w:r>
      <w:r w:rsidRPr="007A25F8">
        <w:rPr>
          <w:rFonts w:ascii="Times New Roman" w:hAnsi="Times New Roman" w:cs="Times New Roman"/>
        </w:rPr>
        <w:t xml:space="preserve"> to this section of Five</w:t>
      </w:r>
      <w:r w:rsidR="00A22519">
        <w:rPr>
          <w:rFonts w:ascii="Times New Roman" w:hAnsi="Times New Roman" w:cs="Times New Roman"/>
        </w:rPr>
        <w:t>m</w:t>
      </w:r>
      <w:r w:rsidRPr="007A25F8">
        <w:rPr>
          <w:rFonts w:ascii="Times New Roman" w:hAnsi="Times New Roman" w:cs="Times New Roman"/>
        </w:rPr>
        <w:t>ile Creek</w:t>
      </w:r>
      <w:r w:rsidR="00A22519">
        <w:rPr>
          <w:rFonts w:ascii="Times New Roman" w:hAnsi="Times New Roman" w:cs="Times New Roman"/>
        </w:rPr>
        <w:t>,</w:t>
      </w:r>
      <w:r w:rsidRPr="007A25F8">
        <w:rPr>
          <w:rFonts w:ascii="Times New Roman" w:hAnsi="Times New Roman" w:cs="Times New Roman"/>
        </w:rPr>
        <w:t xml:space="preserve"> further increas</w:t>
      </w:r>
      <w:r w:rsidR="00A22519">
        <w:rPr>
          <w:rFonts w:ascii="Times New Roman" w:hAnsi="Times New Roman" w:cs="Times New Roman"/>
        </w:rPr>
        <w:t>ing</w:t>
      </w:r>
      <w:r w:rsidRPr="007A25F8">
        <w:rPr>
          <w:rFonts w:ascii="Times New Roman" w:hAnsi="Times New Roman" w:cs="Times New Roman"/>
        </w:rPr>
        <w:t xml:space="preserve"> </w:t>
      </w:r>
      <w:r w:rsidR="00ED2DD6">
        <w:rPr>
          <w:rFonts w:ascii="Times New Roman" w:hAnsi="Times New Roman" w:cs="Times New Roman"/>
        </w:rPr>
        <w:t>diversity and dynamism</w:t>
      </w:r>
      <w:r w:rsidRPr="007A25F8">
        <w:rPr>
          <w:rFonts w:ascii="Times New Roman" w:hAnsi="Times New Roman" w:cs="Times New Roman"/>
        </w:rPr>
        <w:t xml:space="preserve"> </w:t>
      </w:r>
      <w:r w:rsidR="00ED2DD6">
        <w:rPr>
          <w:rFonts w:ascii="Times New Roman" w:hAnsi="Times New Roman" w:cs="Times New Roman"/>
        </w:rPr>
        <w:t>in this low gradient stream beyond that generated by</w:t>
      </w:r>
      <w:r w:rsidRPr="007A25F8">
        <w:rPr>
          <w:rFonts w:ascii="Times New Roman" w:hAnsi="Times New Roman" w:cs="Times New Roman"/>
        </w:rPr>
        <w:t xml:space="preserve"> vegetation </w:t>
      </w:r>
      <w:r w:rsidR="00A22519">
        <w:rPr>
          <w:rFonts w:ascii="Times New Roman" w:hAnsi="Times New Roman" w:cs="Times New Roman"/>
        </w:rPr>
        <w:t>re</w:t>
      </w:r>
      <w:r w:rsidRPr="007A25F8">
        <w:rPr>
          <w:rFonts w:ascii="Times New Roman" w:hAnsi="Times New Roman" w:cs="Times New Roman"/>
        </w:rPr>
        <w:t>growth</w:t>
      </w:r>
      <w:r w:rsidR="00ED2DD6">
        <w:rPr>
          <w:rFonts w:ascii="Times New Roman" w:hAnsi="Times New Roman" w:cs="Times New Roman"/>
        </w:rPr>
        <w:t xml:space="preserve"> alone</w:t>
      </w:r>
      <w:r w:rsidRPr="007A25F8">
        <w:rPr>
          <w:rFonts w:ascii="Times New Roman" w:hAnsi="Times New Roman" w:cs="Times New Roman"/>
        </w:rPr>
        <w:t>.</w:t>
      </w:r>
    </w:p>
    <w:p w14:paraId="120353AD" w14:textId="77777777" w:rsidR="00B41824" w:rsidRPr="007A25F8" w:rsidRDefault="00B41824">
      <w:pPr>
        <w:rPr>
          <w:rFonts w:ascii="Times New Roman" w:hAnsi="Times New Roman" w:cs="Times New Roman"/>
        </w:rPr>
      </w:pPr>
    </w:p>
    <w:p w14:paraId="3AB04DB9" w14:textId="4B6C36D2" w:rsidR="00B41824" w:rsidRPr="007A25F8" w:rsidRDefault="00B41824">
      <w:pPr>
        <w:rPr>
          <w:rFonts w:ascii="Times New Roman" w:hAnsi="Times New Roman" w:cs="Times New Roman"/>
        </w:rPr>
      </w:pPr>
      <w:r w:rsidRPr="007A25F8">
        <w:rPr>
          <w:rFonts w:ascii="Times New Roman" w:hAnsi="Times New Roman" w:cs="Times New Roman"/>
          <w:noProof/>
        </w:rPr>
        <w:lastRenderedPageBreak/>
        <w:drawing>
          <wp:inline distT="0" distB="0" distL="0" distR="0" wp14:anchorId="117FF0F5" wp14:editId="58EDE1B2">
            <wp:extent cx="5943600" cy="4457700"/>
            <wp:effectExtent l="0" t="0" r="0" b="0"/>
            <wp:docPr id="1011925261" name="Picture 6" descr="A pond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25261" name="Picture 6" descr="A pond with trees in the backgroun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E99C20C" w14:textId="407CD9A0" w:rsidR="001925B7" w:rsidRPr="007A25F8" w:rsidRDefault="001925B7">
      <w:pPr>
        <w:rPr>
          <w:rFonts w:ascii="Times New Roman" w:hAnsi="Times New Roman" w:cs="Times New Roman"/>
        </w:rPr>
      </w:pPr>
      <w:r w:rsidRPr="007A25F8">
        <w:rPr>
          <w:rFonts w:ascii="Times New Roman" w:hAnsi="Times New Roman" w:cs="Times New Roman"/>
        </w:rPr>
        <w:t xml:space="preserve">Figure 3. A ditched portion of Fivemile Creek scheduled </w:t>
      </w:r>
      <w:ins w:id="274" w:author="Colin Thorne" w:date="2024-09-29T14:59:00Z" w16du:dateUtc="2024-09-29T21:59:00Z">
        <w:r w:rsidR="00AC39E8">
          <w:rPr>
            <w:rFonts w:ascii="Times New Roman" w:hAnsi="Times New Roman" w:cs="Times New Roman"/>
          </w:rPr>
          <w:t xml:space="preserve">soon </w:t>
        </w:r>
      </w:ins>
      <w:r w:rsidRPr="007A25F8">
        <w:rPr>
          <w:rFonts w:ascii="Times New Roman" w:hAnsi="Times New Roman" w:cs="Times New Roman"/>
        </w:rPr>
        <w:t>to be filled with post-</w:t>
      </w:r>
      <w:r w:rsidR="00ED2DD6">
        <w:rPr>
          <w:rFonts w:ascii="Times New Roman" w:hAnsi="Times New Roman" w:cs="Times New Roman"/>
        </w:rPr>
        <w:t>European legacy sediments scraped off the floodplain</w:t>
      </w:r>
      <w:r w:rsidRPr="007A25F8">
        <w:rPr>
          <w:rFonts w:ascii="Times New Roman" w:hAnsi="Times New Roman" w:cs="Times New Roman"/>
        </w:rPr>
        <w:t xml:space="preserve">. Contrast this </w:t>
      </w:r>
      <w:r w:rsidR="00ED2DD6">
        <w:rPr>
          <w:rFonts w:ascii="Times New Roman" w:hAnsi="Times New Roman" w:cs="Times New Roman"/>
        </w:rPr>
        <w:t>reach</w:t>
      </w:r>
      <w:r w:rsidR="00ED2DD6" w:rsidRPr="007A25F8">
        <w:rPr>
          <w:rFonts w:ascii="Times New Roman" w:hAnsi="Times New Roman" w:cs="Times New Roman"/>
        </w:rPr>
        <w:t xml:space="preserve"> </w:t>
      </w:r>
      <w:r w:rsidRPr="007A25F8">
        <w:rPr>
          <w:rFonts w:ascii="Times New Roman" w:hAnsi="Times New Roman" w:cs="Times New Roman"/>
        </w:rPr>
        <w:t xml:space="preserve">with the restored </w:t>
      </w:r>
      <w:r w:rsidR="000B583A">
        <w:rPr>
          <w:rFonts w:ascii="Times New Roman" w:hAnsi="Times New Roman" w:cs="Times New Roman"/>
        </w:rPr>
        <w:t>conditions</w:t>
      </w:r>
      <w:r w:rsidR="000B583A" w:rsidRPr="007A25F8">
        <w:rPr>
          <w:rFonts w:ascii="Times New Roman" w:hAnsi="Times New Roman" w:cs="Times New Roman"/>
        </w:rPr>
        <w:t xml:space="preserve"> </w:t>
      </w:r>
      <w:r w:rsidRPr="007A25F8">
        <w:rPr>
          <w:rFonts w:ascii="Times New Roman" w:hAnsi="Times New Roman" w:cs="Times New Roman"/>
        </w:rPr>
        <w:t>in Figure</w:t>
      </w:r>
      <w:r w:rsidR="000B583A">
        <w:rPr>
          <w:rFonts w:ascii="Times New Roman" w:hAnsi="Times New Roman" w:cs="Times New Roman"/>
        </w:rPr>
        <w:t>s</w:t>
      </w:r>
      <w:r w:rsidRPr="007A25F8">
        <w:rPr>
          <w:rFonts w:ascii="Times New Roman" w:hAnsi="Times New Roman" w:cs="Times New Roman"/>
        </w:rPr>
        <w:t xml:space="preserve"> 1</w:t>
      </w:r>
      <w:r w:rsidR="000B583A">
        <w:rPr>
          <w:rFonts w:ascii="Times New Roman" w:hAnsi="Times New Roman" w:cs="Times New Roman"/>
        </w:rPr>
        <w:t xml:space="preserve"> &amp; 2</w:t>
      </w:r>
      <w:r w:rsidRPr="007A25F8">
        <w:rPr>
          <w:rFonts w:ascii="Times New Roman" w:hAnsi="Times New Roman" w:cs="Times New Roman"/>
        </w:rPr>
        <w:t>.</w:t>
      </w:r>
    </w:p>
    <w:p w14:paraId="0B9D1C8F" w14:textId="77777777" w:rsidR="001925B7" w:rsidRPr="007A25F8" w:rsidRDefault="001925B7">
      <w:pPr>
        <w:rPr>
          <w:rFonts w:ascii="Times New Roman" w:hAnsi="Times New Roman" w:cs="Times New Roman"/>
        </w:rPr>
      </w:pPr>
    </w:p>
    <w:p w14:paraId="06BDE84B" w14:textId="77777777" w:rsidR="001925B7" w:rsidRPr="007A25F8" w:rsidRDefault="001925B7">
      <w:pPr>
        <w:rPr>
          <w:rFonts w:ascii="Times New Roman" w:hAnsi="Times New Roman" w:cs="Times New Roman"/>
        </w:rPr>
      </w:pPr>
    </w:p>
    <w:p w14:paraId="2C5E271B" w14:textId="2C391432" w:rsidR="00B41824" w:rsidRPr="007A25F8" w:rsidRDefault="00B41824">
      <w:pPr>
        <w:rPr>
          <w:rFonts w:ascii="Times New Roman" w:hAnsi="Times New Roman" w:cs="Times New Roman"/>
        </w:rPr>
      </w:pPr>
      <w:r w:rsidRPr="007A25F8">
        <w:rPr>
          <w:rFonts w:ascii="Times New Roman" w:hAnsi="Times New Roman" w:cs="Times New Roman"/>
          <w:noProof/>
        </w:rPr>
        <w:lastRenderedPageBreak/>
        <w:drawing>
          <wp:inline distT="0" distB="0" distL="0" distR="0" wp14:anchorId="24C8993C" wp14:editId="0240F1DE">
            <wp:extent cx="5943600" cy="4457700"/>
            <wp:effectExtent l="0" t="0" r="0" b="0"/>
            <wp:docPr id="2059163886" name="Picture 5" descr="A muddy area with trees and a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63886" name="Picture 5" descr="A muddy area with trees and a blue sky&#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5D87A29" w14:textId="180541CD" w:rsidR="001925B7" w:rsidRPr="007A25F8" w:rsidRDefault="001925B7">
      <w:pPr>
        <w:rPr>
          <w:rFonts w:ascii="Times New Roman" w:hAnsi="Times New Roman" w:cs="Times New Roman"/>
        </w:rPr>
      </w:pPr>
      <w:r w:rsidRPr="007A25F8">
        <w:rPr>
          <w:rFonts w:ascii="Times New Roman" w:hAnsi="Times New Roman" w:cs="Times New Roman"/>
        </w:rPr>
        <w:t xml:space="preserve">Figure 4.  </w:t>
      </w:r>
      <w:r w:rsidR="00C96622">
        <w:rPr>
          <w:rFonts w:ascii="Times New Roman" w:hAnsi="Times New Roman" w:cs="Times New Roman"/>
        </w:rPr>
        <w:t>In</w:t>
      </w:r>
      <w:r w:rsidR="00C96622" w:rsidRPr="007A25F8">
        <w:rPr>
          <w:rFonts w:ascii="Times New Roman" w:hAnsi="Times New Roman" w:cs="Times New Roman"/>
        </w:rPr>
        <w:t xml:space="preserve"> </w:t>
      </w:r>
      <w:r w:rsidRPr="007A25F8">
        <w:rPr>
          <w:rFonts w:ascii="Times New Roman" w:hAnsi="Times New Roman" w:cs="Times New Roman"/>
        </w:rPr>
        <w:t xml:space="preserve">this </w:t>
      </w:r>
      <w:r w:rsidR="008815ED">
        <w:rPr>
          <w:rFonts w:ascii="Times New Roman" w:hAnsi="Times New Roman" w:cs="Times New Roman"/>
        </w:rPr>
        <w:t xml:space="preserve">reach of </w:t>
      </w:r>
      <w:r w:rsidR="00D350B6">
        <w:rPr>
          <w:rFonts w:ascii="Times New Roman" w:hAnsi="Times New Roman" w:cs="Times New Roman"/>
        </w:rPr>
        <w:t>Fiv</w:t>
      </w:r>
      <w:r w:rsidR="00C96622">
        <w:rPr>
          <w:rFonts w:ascii="Times New Roman" w:hAnsi="Times New Roman" w:cs="Times New Roman"/>
        </w:rPr>
        <w:t>em</w:t>
      </w:r>
      <w:r w:rsidR="008815ED">
        <w:rPr>
          <w:rFonts w:ascii="Times New Roman" w:hAnsi="Times New Roman" w:cs="Times New Roman"/>
        </w:rPr>
        <w:t>i</w:t>
      </w:r>
      <w:r w:rsidR="00D350B6">
        <w:rPr>
          <w:rFonts w:ascii="Times New Roman" w:hAnsi="Times New Roman" w:cs="Times New Roman"/>
        </w:rPr>
        <w:t>le Creek</w:t>
      </w:r>
      <w:r w:rsidRPr="007A25F8">
        <w:rPr>
          <w:rFonts w:ascii="Times New Roman" w:hAnsi="Times New Roman" w:cs="Times New Roman"/>
        </w:rPr>
        <w:t xml:space="preserve">, post-development alluvium has </w:t>
      </w:r>
      <w:r w:rsidR="00C96622">
        <w:rPr>
          <w:rFonts w:ascii="Times New Roman" w:hAnsi="Times New Roman" w:cs="Times New Roman"/>
        </w:rPr>
        <w:t xml:space="preserve">recently </w:t>
      </w:r>
      <w:r w:rsidRPr="007A25F8">
        <w:rPr>
          <w:rFonts w:ascii="Times New Roman" w:hAnsi="Times New Roman" w:cs="Times New Roman"/>
        </w:rPr>
        <w:t xml:space="preserve">been removed, </w:t>
      </w:r>
      <w:r w:rsidR="008815ED">
        <w:rPr>
          <w:rFonts w:ascii="Times New Roman" w:hAnsi="Times New Roman" w:cs="Times New Roman"/>
        </w:rPr>
        <w:t xml:space="preserve">large </w:t>
      </w:r>
      <w:r w:rsidRPr="007A25F8">
        <w:rPr>
          <w:rFonts w:ascii="Times New Roman" w:hAnsi="Times New Roman" w:cs="Times New Roman"/>
        </w:rPr>
        <w:t xml:space="preserve">wood has been placed, and vegetation re-establishment has just begun. </w:t>
      </w:r>
      <w:r w:rsidR="008815ED">
        <w:rPr>
          <w:rFonts w:ascii="Times New Roman" w:hAnsi="Times New Roman" w:cs="Times New Roman"/>
        </w:rPr>
        <w:t>Based on experience gained upstream, t</w:t>
      </w:r>
      <w:r w:rsidRPr="007A25F8">
        <w:rPr>
          <w:rFonts w:ascii="Times New Roman" w:hAnsi="Times New Roman" w:cs="Times New Roman"/>
        </w:rPr>
        <w:t xml:space="preserve">his </w:t>
      </w:r>
      <w:r w:rsidR="008815ED">
        <w:rPr>
          <w:rFonts w:ascii="Times New Roman" w:hAnsi="Times New Roman" w:cs="Times New Roman"/>
        </w:rPr>
        <w:t>reach</w:t>
      </w:r>
      <w:r w:rsidR="008815ED" w:rsidRPr="007A25F8">
        <w:rPr>
          <w:rFonts w:ascii="Times New Roman" w:hAnsi="Times New Roman" w:cs="Times New Roman"/>
        </w:rPr>
        <w:t xml:space="preserve"> </w:t>
      </w:r>
      <w:r w:rsidRPr="007A25F8">
        <w:rPr>
          <w:rFonts w:ascii="Times New Roman" w:hAnsi="Times New Roman" w:cs="Times New Roman"/>
        </w:rPr>
        <w:t>will be</w:t>
      </w:r>
      <w:r w:rsidR="00D350B6">
        <w:rPr>
          <w:rFonts w:ascii="Times New Roman" w:hAnsi="Times New Roman" w:cs="Times New Roman"/>
        </w:rPr>
        <w:t>come</w:t>
      </w:r>
      <w:r w:rsidRPr="007A25F8">
        <w:rPr>
          <w:rFonts w:ascii="Times New Roman" w:hAnsi="Times New Roman" w:cs="Times New Roman"/>
        </w:rPr>
        <w:t xml:space="preserve"> a multi-channeled</w:t>
      </w:r>
      <w:r w:rsidR="008815ED">
        <w:rPr>
          <w:rFonts w:ascii="Times New Roman" w:hAnsi="Times New Roman" w:cs="Times New Roman"/>
        </w:rPr>
        <w:t>,</w:t>
      </w:r>
      <w:r w:rsidRPr="007A25F8">
        <w:rPr>
          <w:rFonts w:ascii="Times New Roman" w:hAnsi="Times New Roman" w:cs="Times New Roman"/>
        </w:rPr>
        <w:t xml:space="preserve"> willow </w:t>
      </w:r>
      <w:ins w:id="275" w:author="Colin Thorne" w:date="2024-09-29T15:00:00Z" w16du:dateUtc="2024-09-29T22:00:00Z">
        <w:r w:rsidR="00AC39E8">
          <w:rPr>
            <w:rFonts w:ascii="Times New Roman" w:hAnsi="Times New Roman" w:cs="Times New Roman"/>
          </w:rPr>
          <w:t>‘</w:t>
        </w:r>
      </w:ins>
      <w:r w:rsidRPr="007A25F8">
        <w:rPr>
          <w:rFonts w:ascii="Times New Roman" w:hAnsi="Times New Roman" w:cs="Times New Roman"/>
        </w:rPr>
        <w:t>carr</w:t>
      </w:r>
      <w:ins w:id="276" w:author="Colin Thorne" w:date="2024-09-29T15:00:00Z" w16du:dateUtc="2024-09-29T22:00:00Z">
        <w:r w:rsidR="00AC39E8">
          <w:rPr>
            <w:rFonts w:ascii="Times New Roman" w:hAnsi="Times New Roman" w:cs="Times New Roman"/>
          </w:rPr>
          <w:t>’</w:t>
        </w:r>
      </w:ins>
      <w:r w:rsidRPr="007A25F8">
        <w:rPr>
          <w:rFonts w:ascii="Times New Roman" w:hAnsi="Times New Roman" w:cs="Times New Roman"/>
        </w:rPr>
        <w:t xml:space="preserve"> </w:t>
      </w:r>
      <w:r w:rsidR="008815ED">
        <w:rPr>
          <w:rFonts w:ascii="Times New Roman" w:hAnsi="Times New Roman" w:cs="Times New Roman"/>
        </w:rPr>
        <w:t xml:space="preserve">(i.e., a wet woodland) </w:t>
      </w:r>
      <w:r w:rsidRPr="007A25F8">
        <w:rPr>
          <w:rFonts w:ascii="Times New Roman" w:hAnsi="Times New Roman" w:cs="Times New Roman"/>
        </w:rPr>
        <w:t>within a few short years.</w:t>
      </w:r>
    </w:p>
    <w:p w14:paraId="323A217D" w14:textId="77777777" w:rsidR="001925B7" w:rsidRPr="007A25F8" w:rsidRDefault="001925B7">
      <w:pPr>
        <w:rPr>
          <w:rFonts w:ascii="Times New Roman" w:hAnsi="Times New Roman" w:cs="Times New Roman"/>
        </w:rPr>
      </w:pPr>
    </w:p>
    <w:p w14:paraId="71A836BD" w14:textId="2DF64EFD" w:rsidR="00B41824" w:rsidRPr="007A25F8" w:rsidRDefault="00B41824">
      <w:pPr>
        <w:rPr>
          <w:rFonts w:ascii="Times New Roman" w:hAnsi="Times New Roman" w:cs="Times New Roman"/>
        </w:rPr>
      </w:pPr>
      <w:r w:rsidRPr="007A25F8">
        <w:rPr>
          <w:rFonts w:ascii="Times New Roman" w:hAnsi="Times New Roman" w:cs="Times New Roman"/>
          <w:noProof/>
        </w:rPr>
        <w:lastRenderedPageBreak/>
        <w:drawing>
          <wp:inline distT="0" distB="0" distL="0" distR="0" wp14:anchorId="5D410C8F" wp14:editId="7D428380">
            <wp:extent cx="5943600" cy="4457700"/>
            <wp:effectExtent l="0" t="0" r="0" b="0"/>
            <wp:docPr id="758252532" name="Picture 1" descr="A grass field and a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52532" name="Picture 1" descr="A grass field and a fen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E704C85" w14:textId="086E8BF5" w:rsidR="00B41824" w:rsidRPr="007A25F8" w:rsidRDefault="001925B7">
      <w:pPr>
        <w:rPr>
          <w:rFonts w:ascii="Times New Roman" w:hAnsi="Times New Roman" w:cs="Times New Roman"/>
        </w:rPr>
      </w:pPr>
      <w:r w:rsidRPr="007A25F8">
        <w:rPr>
          <w:rFonts w:ascii="Times New Roman" w:hAnsi="Times New Roman" w:cs="Times New Roman"/>
        </w:rPr>
        <w:t>Figure 5.  A pre-restoration photo</w:t>
      </w:r>
      <w:r w:rsidR="00C96622">
        <w:rPr>
          <w:rFonts w:ascii="Times New Roman" w:hAnsi="Times New Roman" w:cs="Times New Roman"/>
        </w:rPr>
        <w:t>.</w:t>
      </w:r>
      <w:r w:rsidRPr="007A25F8">
        <w:rPr>
          <w:rFonts w:ascii="Times New Roman" w:hAnsi="Times New Roman" w:cs="Times New Roman"/>
        </w:rPr>
        <w:t xml:space="preserve"> of Fivemile Creek. </w:t>
      </w:r>
      <w:r w:rsidR="00C96622">
        <w:rPr>
          <w:rFonts w:ascii="Times New Roman" w:hAnsi="Times New Roman" w:cs="Times New Roman"/>
        </w:rPr>
        <w:t>Prior to restoration</w:t>
      </w:r>
      <w:r w:rsidRPr="007A25F8">
        <w:rPr>
          <w:rFonts w:ascii="Times New Roman" w:hAnsi="Times New Roman" w:cs="Times New Roman"/>
        </w:rPr>
        <w:t>, the creek ha</w:t>
      </w:r>
      <w:r w:rsidR="00C96622">
        <w:rPr>
          <w:rFonts w:ascii="Times New Roman" w:hAnsi="Times New Roman" w:cs="Times New Roman"/>
        </w:rPr>
        <w:t>d</w:t>
      </w:r>
      <w:r w:rsidRPr="007A25F8">
        <w:rPr>
          <w:rFonts w:ascii="Times New Roman" w:hAnsi="Times New Roman" w:cs="Times New Roman"/>
        </w:rPr>
        <w:t xml:space="preserve"> been channelized and moved to the far edge of the historic floodplain. </w:t>
      </w:r>
    </w:p>
    <w:p w14:paraId="06A83C0F" w14:textId="77777777" w:rsidR="00B41824" w:rsidRPr="007A25F8" w:rsidRDefault="00B41824">
      <w:pPr>
        <w:rPr>
          <w:rFonts w:ascii="Times New Roman" w:hAnsi="Times New Roman" w:cs="Times New Roman"/>
        </w:rPr>
      </w:pPr>
    </w:p>
    <w:p w14:paraId="5B322D28" w14:textId="5A8BC516" w:rsidR="00B41824" w:rsidRPr="007A25F8" w:rsidRDefault="00B41824">
      <w:pPr>
        <w:rPr>
          <w:rFonts w:ascii="Times New Roman" w:hAnsi="Times New Roman" w:cs="Times New Roman"/>
        </w:rPr>
      </w:pPr>
      <w:r w:rsidRPr="007A25F8">
        <w:rPr>
          <w:rFonts w:ascii="Times New Roman" w:hAnsi="Times New Roman" w:cs="Times New Roman"/>
          <w:noProof/>
        </w:rPr>
        <w:lastRenderedPageBreak/>
        <w:drawing>
          <wp:inline distT="0" distB="0" distL="0" distR="0" wp14:anchorId="3F14BDE0" wp14:editId="21FC5A48">
            <wp:extent cx="5943600" cy="4457700"/>
            <wp:effectExtent l="0" t="0" r="0" b="0"/>
            <wp:docPr id="2011029961" name="Picture 2" descr="Two people standing on a path near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29961" name="Picture 2" descr="Two people standing on a path near a fores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4C76502" w14:textId="04A5183D" w:rsidR="00B41824" w:rsidRPr="007A25F8" w:rsidRDefault="001925B7">
      <w:pPr>
        <w:rPr>
          <w:rFonts w:ascii="Times New Roman" w:hAnsi="Times New Roman" w:cs="Times New Roman"/>
        </w:rPr>
      </w:pPr>
      <w:r w:rsidRPr="007A25F8">
        <w:rPr>
          <w:rFonts w:ascii="Times New Roman" w:hAnsi="Times New Roman" w:cs="Times New Roman"/>
        </w:rPr>
        <w:t xml:space="preserve">Figure 6. The same </w:t>
      </w:r>
      <w:r w:rsidR="00D350B6">
        <w:rPr>
          <w:rFonts w:ascii="Times New Roman" w:hAnsi="Times New Roman" w:cs="Times New Roman"/>
        </w:rPr>
        <w:t>location</w:t>
      </w:r>
      <w:r w:rsidRPr="007A25F8">
        <w:rPr>
          <w:rFonts w:ascii="Times New Roman" w:hAnsi="Times New Roman" w:cs="Times New Roman"/>
        </w:rPr>
        <w:t xml:space="preserve"> as Figure 5</w:t>
      </w:r>
      <w:r w:rsidR="00D350B6">
        <w:rPr>
          <w:rFonts w:ascii="Times New Roman" w:hAnsi="Times New Roman" w:cs="Times New Roman"/>
        </w:rPr>
        <w:t>,</w:t>
      </w:r>
      <w:r w:rsidRPr="007A25F8">
        <w:rPr>
          <w:rFonts w:ascii="Times New Roman" w:hAnsi="Times New Roman" w:cs="Times New Roman"/>
        </w:rPr>
        <w:t xml:space="preserve"> post-restoration</w:t>
      </w:r>
      <w:ins w:id="277" w:author="Colin Thorne" w:date="2024-09-29T15:00:00Z" w16du:dateUtc="2024-09-29T22:00:00Z">
        <w:r w:rsidR="00AC39E8">
          <w:rPr>
            <w:rFonts w:ascii="Times New Roman" w:hAnsi="Times New Roman" w:cs="Times New Roman"/>
          </w:rPr>
          <w:t xml:space="preserve"> (April 2024)</w:t>
        </w:r>
      </w:ins>
      <w:r w:rsidRPr="007A25F8">
        <w:rPr>
          <w:rFonts w:ascii="Times New Roman" w:hAnsi="Times New Roman" w:cs="Times New Roman"/>
        </w:rPr>
        <w:t xml:space="preserve">. The gate in the previous photo was </w:t>
      </w:r>
      <w:r w:rsidR="008815ED">
        <w:rPr>
          <w:rFonts w:ascii="Times New Roman" w:hAnsi="Times New Roman" w:cs="Times New Roman"/>
        </w:rPr>
        <w:t xml:space="preserve">located </w:t>
      </w:r>
      <w:r w:rsidRPr="007A25F8">
        <w:rPr>
          <w:rFonts w:ascii="Times New Roman" w:hAnsi="Times New Roman" w:cs="Times New Roman"/>
        </w:rPr>
        <w:t xml:space="preserve">where Colin </w:t>
      </w:r>
      <w:r w:rsidR="008815ED">
        <w:rPr>
          <w:rFonts w:ascii="Times New Roman" w:hAnsi="Times New Roman" w:cs="Times New Roman"/>
        </w:rPr>
        <w:t xml:space="preserve">Thorne </w:t>
      </w:r>
      <w:r w:rsidRPr="007A25F8">
        <w:rPr>
          <w:rFonts w:ascii="Times New Roman" w:hAnsi="Times New Roman" w:cs="Times New Roman"/>
        </w:rPr>
        <w:t xml:space="preserve">and Paul </w:t>
      </w:r>
      <w:r w:rsidR="008815ED">
        <w:rPr>
          <w:rFonts w:ascii="Times New Roman" w:hAnsi="Times New Roman" w:cs="Times New Roman"/>
        </w:rPr>
        <w:t xml:space="preserve">Burns </w:t>
      </w:r>
      <w:r w:rsidRPr="007A25F8">
        <w:rPr>
          <w:rFonts w:ascii="Times New Roman" w:hAnsi="Times New Roman" w:cs="Times New Roman"/>
        </w:rPr>
        <w:t>are standing.</w:t>
      </w:r>
    </w:p>
    <w:p w14:paraId="2B758D2B" w14:textId="535470E1" w:rsidR="00B41824" w:rsidRPr="007A25F8" w:rsidRDefault="00B41824">
      <w:pPr>
        <w:rPr>
          <w:rFonts w:ascii="Times New Roman" w:hAnsi="Times New Roman" w:cs="Times New Roman"/>
        </w:rPr>
      </w:pPr>
      <w:r w:rsidRPr="007A25F8">
        <w:rPr>
          <w:rFonts w:ascii="Times New Roman" w:hAnsi="Times New Roman" w:cs="Times New Roman"/>
          <w:noProof/>
        </w:rPr>
        <w:lastRenderedPageBreak/>
        <w:drawing>
          <wp:inline distT="0" distB="0" distL="0" distR="0" wp14:anchorId="697B5129" wp14:editId="14866148">
            <wp:extent cx="5943600" cy="4457700"/>
            <wp:effectExtent l="0" t="0" r="0" b="0"/>
            <wp:docPr id="828658106" name="Picture 7" descr="A group of men standing in front of a l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58106" name="Picture 7" descr="A group of men standing in front of a lak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89380F4" w14:textId="0D9148D1" w:rsidR="00B41824" w:rsidRPr="007A25F8" w:rsidRDefault="001925B7">
      <w:pPr>
        <w:rPr>
          <w:rFonts w:ascii="Times New Roman" w:hAnsi="Times New Roman" w:cs="Times New Roman"/>
        </w:rPr>
      </w:pPr>
      <w:r w:rsidRPr="007A25F8">
        <w:rPr>
          <w:rFonts w:ascii="Times New Roman" w:hAnsi="Times New Roman" w:cs="Times New Roman"/>
        </w:rPr>
        <w:t xml:space="preserve">Figure 7.  </w:t>
      </w:r>
      <w:r w:rsidR="004C6A8E" w:rsidRPr="007A25F8">
        <w:rPr>
          <w:rFonts w:ascii="Times New Roman" w:hAnsi="Times New Roman" w:cs="Times New Roman"/>
        </w:rPr>
        <w:t xml:space="preserve">Several of the partners </w:t>
      </w:r>
      <w:r w:rsidR="008815ED">
        <w:rPr>
          <w:rFonts w:ascii="Times New Roman" w:hAnsi="Times New Roman" w:cs="Times New Roman"/>
        </w:rPr>
        <w:t>who hosted our visit to the Stage 8,</w:t>
      </w:r>
      <w:r w:rsidR="008B5A0E" w:rsidRPr="007A25F8">
        <w:rPr>
          <w:rFonts w:ascii="Times New Roman" w:hAnsi="Times New Roman" w:cs="Times New Roman"/>
        </w:rPr>
        <w:t xml:space="preserve"> reconnected floodplain on the Middle McKenzie River</w:t>
      </w:r>
      <w:r w:rsidR="008815ED">
        <w:rPr>
          <w:rFonts w:ascii="Times New Roman" w:hAnsi="Times New Roman" w:cs="Times New Roman"/>
        </w:rPr>
        <w:t xml:space="preserve"> at Finn Rock</w:t>
      </w:r>
      <w:r w:rsidR="008B5A0E" w:rsidRPr="007A25F8">
        <w:rPr>
          <w:rFonts w:ascii="Times New Roman" w:hAnsi="Times New Roman" w:cs="Times New Roman"/>
        </w:rPr>
        <w:t xml:space="preserve">. Note the </w:t>
      </w:r>
      <w:r w:rsidR="008815ED">
        <w:rPr>
          <w:rFonts w:ascii="Times New Roman" w:hAnsi="Times New Roman" w:cs="Times New Roman"/>
        </w:rPr>
        <w:t>massive</w:t>
      </w:r>
      <w:r w:rsidR="008815ED" w:rsidRPr="007A25F8">
        <w:rPr>
          <w:rFonts w:ascii="Times New Roman" w:hAnsi="Times New Roman" w:cs="Times New Roman"/>
        </w:rPr>
        <w:t xml:space="preserve"> </w:t>
      </w:r>
      <w:r w:rsidR="008B5A0E" w:rsidRPr="007A25F8">
        <w:rPr>
          <w:rFonts w:ascii="Times New Roman" w:hAnsi="Times New Roman" w:cs="Times New Roman"/>
        </w:rPr>
        <w:t xml:space="preserve">amount of </w:t>
      </w:r>
      <w:r w:rsidR="008815ED">
        <w:rPr>
          <w:rFonts w:ascii="Times New Roman" w:hAnsi="Times New Roman" w:cs="Times New Roman"/>
        </w:rPr>
        <w:t xml:space="preserve">large </w:t>
      </w:r>
      <w:r w:rsidR="008B5A0E" w:rsidRPr="007A25F8">
        <w:rPr>
          <w:rFonts w:ascii="Times New Roman" w:hAnsi="Times New Roman" w:cs="Times New Roman"/>
        </w:rPr>
        <w:t xml:space="preserve">wood placed in the site, and the live willow and other riparian plantings throughout the </w:t>
      </w:r>
      <w:r w:rsidR="008815ED">
        <w:rPr>
          <w:rFonts w:ascii="Times New Roman" w:hAnsi="Times New Roman" w:cs="Times New Roman"/>
        </w:rPr>
        <w:t xml:space="preserve">lowered and </w:t>
      </w:r>
      <w:r w:rsidR="008B5A0E" w:rsidRPr="007A25F8">
        <w:rPr>
          <w:rFonts w:ascii="Times New Roman" w:hAnsi="Times New Roman" w:cs="Times New Roman"/>
        </w:rPr>
        <w:t xml:space="preserve">rewetted </w:t>
      </w:r>
      <w:r w:rsidR="008815ED">
        <w:rPr>
          <w:rFonts w:ascii="Times New Roman" w:hAnsi="Times New Roman" w:cs="Times New Roman"/>
        </w:rPr>
        <w:t>floodplain</w:t>
      </w:r>
      <w:r w:rsidR="008B5A0E" w:rsidRPr="007A25F8">
        <w:rPr>
          <w:rFonts w:ascii="Times New Roman" w:hAnsi="Times New Roman" w:cs="Times New Roman"/>
        </w:rPr>
        <w:t>.</w:t>
      </w:r>
      <w:r w:rsidR="004C6A8E" w:rsidRPr="007A25F8">
        <w:rPr>
          <w:rFonts w:ascii="Times New Roman" w:hAnsi="Times New Roman" w:cs="Times New Roman"/>
        </w:rPr>
        <w:t xml:space="preserve"> The standing dead trees are the result of </w:t>
      </w:r>
      <w:r w:rsidR="008815ED">
        <w:rPr>
          <w:rFonts w:ascii="Times New Roman" w:hAnsi="Times New Roman" w:cs="Times New Roman"/>
        </w:rPr>
        <w:t>the Holiday Farm</w:t>
      </w:r>
      <w:r w:rsidR="004C6A8E" w:rsidRPr="007A25F8">
        <w:rPr>
          <w:rFonts w:ascii="Times New Roman" w:hAnsi="Times New Roman" w:cs="Times New Roman"/>
        </w:rPr>
        <w:t xml:space="preserve"> wildfire that swept through the area in 202</w:t>
      </w:r>
      <w:r w:rsidR="00BB6400">
        <w:rPr>
          <w:rFonts w:ascii="Times New Roman" w:hAnsi="Times New Roman" w:cs="Times New Roman"/>
        </w:rPr>
        <w:t>0</w:t>
      </w:r>
      <w:r w:rsidR="004C6A8E" w:rsidRPr="007A25F8">
        <w:rPr>
          <w:rFonts w:ascii="Times New Roman" w:hAnsi="Times New Roman" w:cs="Times New Roman"/>
        </w:rPr>
        <w:t xml:space="preserve">. </w:t>
      </w:r>
      <w:r w:rsidR="008815ED">
        <w:rPr>
          <w:rFonts w:ascii="Times New Roman" w:hAnsi="Times New Roman" w:cs="Times New Roman"/>
        </w:rPr>
        <w:t xml:space="preserve">Left to right: </w:t>
      </w:r>
      <w:r w:rsidR="00C96622">
        <w:rPr>
          <w:rFonts w:ascii="Times New Roman" w:hAnsi="Times New Roman" w:cs="Times New Roman"/>
        </w:rPr>
        <w:t>Andy Spyrka</w:t>
      </w:r>
      <w:r w:rsidR="008815ED">
        <w:rPr>
          <w:rFonts w:ascii="Times New Roman" w:hAnsi="Times New Roman" w:cs="Times New Roman"/>
        </w:rPr>
        <w:t xml:space="preserve"> (</w:t>
      </w:r>
      <w:r w:rsidR="00C96622">
        <w:rPr>
          <w:rFonts w:ascii="Times New Roman" w:hAnsi="Times New Roman" w:cs="Times New Roman"/>
        </w:rPr>
        <w:t>ODFW</w:t>
      </w:r>
      <w:r w:rsidR="008815ED">
        <w:rPr>
          <w:rFonts w:ascii="Times New Roman" w:hAnsi="Times New Roman" w:cs="Times New Roman"/>
        </w:rPr>
        <w:t>), Jo</w:t>
      </w:r>
      <w:r w:rsidR="00BB6400">
        <w:rPr>
          <w:rFonts w:ascii="Times New Roman" w:hAnsi="Times New Roman" w:cs="Times New Roman"/>
        </w:rPr>
        <w:t>h</w:t>
      </w:r>
      <w:r w:rsidR="008815ED">
        <w:rPr>
          <w:rFonts w:ascii="Times New Roman" w:hAnsi="Times New Roman" w:cs="Times New Roman"/>
        </w:rPr>
        <w:t xml:space="preserve">n Trimble (McKenzie </w:t>
      </w:r>
      <w:r w:rsidR="00BB6400">
        <w:rPr>
          <w:rFonts w:ascii="Times New Roman" w:hAnsi="Times New Roman" w:cs="Times New Roman"/>
        </w:rPr>
        <w:t xml:space="preserve">River </w:t>
      </w:r>
      <w:r w:rsidR="008815ED">
        <w:rPr>
          <w:rFonts w:ascii="Times New Roman" w:hAnsi="Times New Roman" w:cs="Times New Roman"/>
        </w:rPr>
        <w:t xml:space="preserve">Trust), </w:t>
      </w:r>
      <w:r w:rsidR="00C96622">
        <w:rPr>
          <w:rFonts w:ascii="Times New Roman" w:hAnsi="Times New Roman" w:cs="Times New Roman"/>
        </w:rPr>
        <w:t>Logan Bodiford</w:t>
      </w:r>
      <w:r w:rsidR="008815ED">
        <w:rPr>
          <w:rFonts w:ascii="Times New Roman" w:hAnsi="Times New Roman" w:cs="Times New Roman"/>
        </w:rPr>
        <w:t xml:space="preserve"> (</w:t>
      </w:r>
      <w:r w:rsidR="00C96622">
        <w:rPr>
          <w:rFonts w:ascii="Times New Roman" w:hAnsi="Times New Roman" w:cs="Times New Roman"/>
        </w:rPr>
        <w:t>USFS</w:t>
      </w:r>
      <w:r w:rsidR="008815ED">
        <w:rPr>
          <w:rFonts w:ascii="Times New Roman" w:hAnsi="Times New Roman" w:cs="Times New Roman"/>
        </w:rPr>
        <w:t xml:space="preserve">), Will </w:t>
      </w:r>
      <w:r w:rsidR="00BB6400" w:rsidRPr="00BB6400">
        <w:rPr>
          <w:rFonts w:ascii="Times New Roman" w:hAnsi="Times New Roman" w:cs="Times New Roman"/>
        </w:rPr>
        <w:t>l</w:t>
      </w:r>
      <w:r w:rsidR="00BB6400">
        <w:rPr>
          <w:rFonts w:ascii="Times New Roman" w:hAnsi="Times New Roman" w:cs="Times New Roman"/>
        </w:rPr>
        <w:t>’</w:t>
      </w:r>
      <w:r w:rsidR="003E395B">
        <w:rPr>
          <w:rFonts w:ascii="Times New Roman" w:hAnsi="Times New Roman" w:cs="Times New Roman"/>
        </w:rPr>
        <w:t>H</w:t>
      </w:r>
      <w:r w:rsidR="00BB6400" w:rsidRPr="00BB6400">
        <w:rPr>
          <w:rFonts w:ascii="Times New Roman" w:hAnsi="Times New Roman" w:cs="Times New Roman"/>
        </w:rPr>
        <w:t>ommedie</w:t>
      </w:r>
      <w:r w:rsidR="00BB6400">
        <w:rPr>
          <w:rFonts w:ascii="Times New Roman" w:hAnsi="Times New Roman" w:cs="Times New Roman"/>
        </w:rPr>
        <w:t>u</w:t>
      </w:r>
      <w:r w:rsidR="008815ED">
        <w:rPr>
          <w:rFonts w:ascii="Times New Roman" w:hAnsi="Times New Roman" w:cs="Times New Roman"/>
        </w:rPr>
        <w:t xml:space="preserve"> (USACE), Johan Hogervorst (USFS</w:t>
      </w:r>
      <w:r w:rsidR="00C96622">
        <w:rPr>
          <w:rFonts w:ascii="Times New Roman" w:hAnsi="Times New Roman" w:cs="Times New Roman"/>
        </w:rPr>
        <w:t>)</w:t>
      </w:r>
      <w:r w:rsidR="008815ED">
        <w:rPr>
          <w:rFonts w:ascii="Times New Roman" w:hAnsi="Times New Roman" w:cs="Times New Roman"/>
        </w:rPr>
        <w:t xml:space="preserve">, </w:t>
      </w:r>
      <w:r w:rsidR="004C6A8E" w:rsidRPr="007A25F8">
        <w:rPr>
          <w:rFonts w:ascii="Times New Roman" w:hAnsi="Times New Roman" w:cs="Times New Roman"/>
        </w:rPr>
        <w:t>Ray White and Colin Thorne.</w:t>
      </w:r>
    </w:p>
    <w:p w14:paraId="54D8EE70" w14:textId="77777777" w:rsidR="00B41824" w:rsidRPr="007A25F8" w:rsidRDefault="00B41824">
      <w:pPr>
        <w:rPr>
          <w:rFonts w:ascii="Times New Roman" w:hAnsi="Times New Roman" w:cs="Times New Roman"/>
        </w:rPr>
      </w:pPr>
    </w:p>
    <w:p w14:paraId="3589273B" w14:textId="77777777" w:rsidR="00B41824" w:rsidRPr="007A25F8" w:rsidRDefault="00B41824">
      <w:pPr>
        <w:rPr>
          <w:rFonts w:ascii="Times New Roman" w:hAnsi="Times New Roman" w:cs="Times New Roman"/>
        </w:rPr>
      </w:pPr>
    </w:p>
    <w:p w14:paraId="6A6FD469" w14:textId="77777777" w:rsidR="00541394" w:rsidRDefault="00B41824">
      <w:pPr>
        <w:rPr>
          <w:rFonts w:ascii="Times New Roman" w:hAnsi="Times New Roman" w:cs="Times New Roman"/>
        </w:rPr>
      </w:pPr>
      <w:r w:rsidRPr="007A25F8">
        <w:rPr>
          <w:rFonts w:ascii="Times New Roman" w:hAnsi="Times New Roman" w:cs="Times New Roman"/>
          <w:noProof/>
        </w:rPr>
        <w:lastRenderedPageBreak/>
        <w:drawing>
          <wp:inline distT="0" distB="0" distL="0" distR="0" wp14:anchorId="7379FA3F" wp14:editId="67CABF98">
            <wp:extent cx="5943600" cy="4457700"/>
            <wp:effectExtent l="0" t="0" r="0" b="0"/>
            <wp:docPr id="875039439" name="Picture 8" descr="A stream with fallen lo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9439" name="Picture 8" descr="A stream with fallen log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4D25E4F" w14:textId="13077CFC" w:rsidR="00541394" w:rsidRPr="007A25F8" w:rsidRDefault="00541394" w:rsidP="00541394">
      <w:pPr>
        <w:rPr>
          <w:rFonts w:ascii="Times New Roman" w:hAnsi="Times New Roman" w:cs="Times New Roman"/>
        </w:rPr>
      </w:pPr>
      <w:r w:rsidRPr="007A25F8">
        <w:rPr>
          <w:rFonts w:ascii="Times New Roman" w:hAnsi="Times New Roman" w:cs="Times New Roman"/>
        </w:rPr>
        <w:t xml:space="preserve">Figure 8.  </w:t>
      </w:r>
      <w:r w:rsidR="00352AF6">
        <w:rPr>
          <w:rFonts w:ascii="Times New Roman" w:hAnsi="Times New Roman" w:cs="Times New Roman"/>
        </w:rPr>
        <w:t>In Deer Creek, a</w:t>
      </w:r>
      <w:r w:rsidRPr="007A25F8">
        <w:rPr>
          <w:rFonts w:ascii="Times New Roman" w:hAnsi="Times New Roman" w:cs="Times New Roman"/>
        </w:rPr>
        <w:t xml:space="preserve"> very large amount of </w:t>
      </w:r>
      <w:r w:rsidR="00352AF6">
        <w:rPr>
          <w:rFonts w:ascii="Times New Roman" w:hAnsi="Times New Roman" w:cs="Times New Roman"/>
        </w:rPr>
        <w:t xml:space="preserve">large </w:t>
      </w:r>
      <w:r w:rsidRPr="007A25F8">
        <w:rPr>
          <w:rFonts w:ascii="Times New Roman" w:hAnsi="Times New Roman" w:cs="Times New Roman"/>
        </w:rPr>
        <w:t xml:space="preserve">wood </w:t>
      </w:r>
      <w:r w:rsidR="00352AF6">
        <w:rPr>
          <w:rFonts w:ascii="Times New Roman" w:hAnsi="Times New Roman" w:cs="Times New Roman"/>
        </w:rPr>
        <w:t>ha</w:t>
      </w:r>
      <w:r w:rsidR="00891B2B">
        <w:rPr>
          <w:rFonts w:ascii="Times New Roman" w:hAnsi="Times New Roman" w:cs="Times New Roman"/>
        </w:rPr>
        <w:t>s</w:t>
      </w:r>
      <w:r w:rsidRPr="007A25F8">
        <w:rPr>
          <w:rFonts w:ascii="Times New Roman" w:hAnsi="Times New Roman" w:cs="Times New Roman"/>
        </w:rPr>
        <w:t xml:space="preserve"> </w:t>
      </w:r>
      <w:r w:rsidR="00352AF6">
        <w:rPr>
          <w:rFonts w:ascii="Times New Roman" w:hAnsi="Times New Roman" w:cs="Times New Roman"/>
        </w:rPr>
        <w:t xml:space="preserve">been </w:t>
      </w:r>
      <w:r w:rsidRPr="007A25F8">
        <w:rPr>
          <w:rFonts w:ascii="Times New Roman" w:hAnsi="Times New Roman" w:cs="Times New Roman"/>
        </w:rPr>
        <w:t>placed to provide friction against the flashy</w:t>
      </w:r>
      <w:r w:rsidR="00352AF6">
        <w:rPr>
          <w:rFonts w:ascii="Times New Roman" w:hAnsi="Times New Roman" w:cs="Times New Roman"/>
        </w:rPr>
        <w:t>, high energy</w:t>
      </w:r>
      <w:r w:rsidRPr="007A25F8">
        <w:rPr>
          <w:rFonts w:ascii="Times New Roman" w:hAnsi="Times New Roman" w:cs="Times New Roman"/>
        </w:rPr>
        <w:t xml:space="preserve"> flood flows that </w:t>
      </w:r>
      <w:r w:rsidR="00352AF6">
        <w:rPr>
          <w:rFonts w:ascii="Times New Roman" w:hAnsi="Times New Roman" w:cs="Times New Roman"/>
        </w:rPr>
        <w:t xml:space="preserve">this steep </w:t>
      </w:r>
      <w:r w:rsidR="00BB6400">
        <w:rPr>
          <w:rFonts w:ascii="Times New Roman" w:hAnsi="Times New Roman" w:cs="Times New Roman"/>
        </w:rPr>
        <w:t>McKenzie River tributary</w:t>
      </w:r>
      <w:r w:rsidR="00352AF6">
        <w:rPr>
          <w:rFonts w:ascii="Times New Roman" w:hAnsi="Times New Roman" w:cs="Times New Roman"/>
        </w:rPr>
        <w:t xml:space="preserve"> experiences</w:t>
      </w:r>
      <w:r w:rsidRPr="007A25F8">
        <w:rPr>
          <w:rFonts w:ascii="Times New Roman" w:hAnsi="Times New Roman" w:cs="Times New Roman"/>
        </w:rPr>
        <w:t xml:space="preserve">. A good </w:t>
      </w:r>
      <w:r w:rsidR="00352AF6">
        <w:rPr>
          <w:rFonts w:ascii="Times New Roman" w:hAnsi="Times New Roman" w:cs="Times New Roman"/>
        </w:rPr>
        <w:t>channel-</w:t>
      </w:r>
      <w:r w:rsidRPr="007A25F8">
        <w:rPr>
          <w:rFonts w:ascii="Times New Roman" w:hAnsi="Times New Roman" w:cs="Times New Roman"/>
        </w:rPr>
        <w:t xml:space="preserve">floodplain </w:t>
      </w:r>
      <w:r w:rsidR="00352AF6">
        <w:rPr>
          <w:rFonts w:ascii="Times New Roman" w:hAnsi="Times New Roman" w:cs="Times New Roman"/>
        </w:rPr>
        <w:t xml:space="preserve">system </w:t>
      </w:r>
      <w:r w:rsidRPr="007A25F8">
        <w:rPr>
          <w:rFonts w:ascii="Times New Roman" w:hAnsi="Times New Roman" w:cs="Times New Roman"/>
        </w:rPr>
        <w:t>is messy</w:t>
      </w:r>
      <w:r w:rsidR="00352AF6">
        <w:rPr>
          <w:rFonts w:ascii="Times New Roman" w:hAnsi="Times New Roman" w:cs="Times New Roman"/>
        </w:rPr>
        <w:t>, rough,</w:t>
      </w:r>
      <w:r w:rsidRPr="007A25F8">
        <w:rPr>
          <w:rFonts w:ascii="Times New Roman" w:hAnsi="Times New Roman" w:cs="Times New Roman"/>
        </w:rPr>
        <w:t xml:space="preserve"> </w:t>
      </w:r>
      <w:r w:rsidR="00352AF6">
        <w:rPr>
          <w:rFonts w:ascii="Times New Roman" w:hAnsi="Times New Roman" w:cs="Times New Roman"/>
        </w:rPr>
        <w:t>and complex</w:t>
      </w:r>
      <w:r w:rsidRPr="007A25F8">
        <w:rPr>
          <w:rFonts w:ascii="Times New Roman" w:hAnsi="Times New Roman" w:cs="Times New Roman"/>
        </w:rPr>
        <w:t>.</w:t>
      </w:r>
    </w:p>
    <w:p w14:paraId="4340CC4C" w14:textId="77777777" w:rsidR="00541394" w:rsidRDefault="00541394">
      <w:pPr>
        <w:rPr>
          <w:rFonts w:ascii="Times New Roman" w:hAnsi="Times New Roman" w:cs="Times New Roman"/>
        </w:rPr>
      </w:pPr>
    </w:p>
    <w:p w14:paraId="36AC173A" w14:textId="77777777" w:rsidR="00891B2B" w:rsidRDefault="00891B2B">
      <w:pPr>
        <w:rPr>
          <w:rFonts w:ascii="Times New Roman" w:hAnsi="Times New Roman" w:cs="Times New Roman"/>
        </w:rPr>
      </w:pPr>
    </w:p>
    <w:p w14:paraId="0AD39C79" w14:textId="71A0DCBA" w:rsidR="00B41824" w:rsidRPr="007A25F8" w:rsidRDefault="00541394">
      <w:pPr>
        <w:rPr>
          <w:rFonts w:ascii="Times New Roman" w:hAnsi="Times New Roman" w:cs="Times New Roman"/>
        </w:rPr>
      </w:pPr>
      <w:r>
        <w:rPr>
          <w:rFonts w:ascii="Times New Roman" w:hAnsi="Times New Roman" w:cs="Times New Roman"/>
          <w:noProof/>
        </w:rPr>
        <w:drawing>
          <wp:inline distT="0" distB="0" distL="0" distR="0" wp14:anchorId="555CDBE2" wp14:editId="5F1ABC5E">
            <wp:extent cx="5943600" cy="1845310"/>
            <wp:effectExtent l="0" t="0" r="0" b="0"/>
            <wp:docPr id="431356353" name="Picture 3" descr="A body of water with fallen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56353" name="Picture 3" descr="A body of water with fallen tre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inline>
        </w:drawing>
      </w:r>
    </w:p>
    <w:p w14:paraId="183F9BB1" w14:textId="0E5F144A" w:rsidR="00B41824" w:rsidRPr="007A25F8" w:rsidRDefault="00541394">
      <w:pPr>
        <w:rPr>
          <w:rFonts w:ascii="Times New Roman" w:hAnsi="Times New Roman" w:cs="Times New Roman"/>
        </w:rPr>
      </w:pPr>
      <w:r>
        <w:rPr>
          <w:rFonts w:ascii="Times New Roman" w:hAnsi="Times New Roman" w:cs="Times New Roman"/>
        </w:rPr>
        <w:t xml:space="preserve">Figure 9.  </w:t>
      </w:r>
      <w:r w:rsidR="00352AF6">
        <w:rPr>
          <w:rFonts w:ascii="Times New Roman" w:hAnsi="Times New Roman" w:cs="Times New Roman"/>
        </w:rPr>
        <w:t xml:space="preserve">As illustrated </w:t>
      </w:r>
      <w:ins w:id="278" w:author="Colin Thorne" w:date="2024-09-29T15:01:00Z" w16du:dateUtc="2024-09-29T22:01:00Z">
        <w:r w:rsidR="00AC39E8">
          <w:rPr>
            <w:rFonts w:ascii="Times New Roman" w:hAnsi="Times New Roman" w:cs="Times New Roman"/>
          </w:rPr>
          <w:t xml:space="preserve">here </w:t>
        </w:r>
      </w:ins>
      <w:r w:rsidR="00352AF6">
        <w:rPr>
          <w:rFonts w:ascii="Times New Roman" w:hAnsi="Times New Roman" w:cs="Times New Roman"/>
        </w:rPr>
        <w:t>in the Finn Rock reach, t</w:t>
      </w:r>
      <w:r w:rsidR="00A72308">
        <w:rPr>
          <w:rFonts w:ascii="Times New Roman" w:hAnsi="Times New Roman" w:cs="Times New Roman"/>
        </w:rPr>
        <w:t xml:space="preserve">he </w:t>
      </w:r>
      <w:r w:rsidR="00352AF6">
        <w:rPr>
          <w:rFonts w:ascii="Times New Roman" w:hAnsi="Times New Roman" w:cs="Times New Roman"/>
        </w:rPr>
        <w:t xml:space="preserve">immediate </w:t>
      </w:r>
      <w:r w:rsidR="00A72308">
        <w:rPr>
          <w:rFonts w:ascii="Times New Roman" w:hAnsi="Times New Roman" w:cs="Times New Roman"/>
        </w:rPr>
        <w:t xml:space="preserve">result </w:t>
      </w:r>
      <w:r w:rsidR="00352AF6">
        <w:rPr>
          <w:rFonts w:ascii="Times New Roman" w:hAnsi="Times New Roman" w:cs="Times New Roman"/>
        </w:rPr>
        <w:t xml:space="preserve">of restoration to Stages 0 or 8 using the ‘valley flood reset’ approach </w:t>
      </w:r>
      <w:r w:rsidR="00A72308">
        <w:rPr>
          <w:rFonts w:ascii="Times New Roman" w:hAnsi="Times New Roman" w:cs="Times New Roman"/>
        </w:rPr>
        <w:t>is a</w:t>
      </w:r>
      <w:r w:rsidR="00891B2B">
        <w:rPr>
          <w:rFonts w:ascii="Times New Roman" w:hAnsi="Times New Roman" w:cs="Times New Roman"/>
        </w:rPr>
        <w:t xml:space="preserve"> very wide and wet river</w:t>
      </w:r>
      <w:r w:rsidR="00352AF6">
        <w:rPr>
          <w:rFonts w:ascii="Times New Roman" w:hAnsi="Times New Roman" w:cs="Times New Roman"/>
        </w:rPr>
        <w:t>-floodplain</w:t>
      </w:r>
      <w:r w:rsidR="00891B2B">
        <w:rPr>
          <w:rFonts w:ascii="Times New Roman" w:hAnsi="Times New Roman" w:cs="Times New Roman"/>
        </w:rPr>
        <w:t xml:space="preserve"> corridor.</w:t>
      </w:r>
    </w:p>
    <w:p w14:paraId="703BD80E" w14:textId="77777777" w:rsidR="00B41824" w:rsidRDefault="00B41824">
      <w:pPr>
        <w:rPr>
          <w:rFonts w:ascii="Times New Roman" w:hAnsi="Times New Roman" w:cs="Times New Roman"/>
        </w:rPr>
      </w:pPr>
    </w:p>
    <w:p w14:paraId="14C5223E" w14:textId="77777777" w:rsidR="00891B2B" w:rsidRDefault="00891B2B">
      <w:pPr>
        <w:rPr>
          <w:rFonts w:ascii="Times New Roman" w:hAnsi="Times New Roman" w:cs="Times New Roman"/>
        </w:rPr>
      </w:pPr>
    </w:p>
    <w:p w14:paraId="6D12C47F" w14:textId="6D8CF6B3" w:rsidR="00891B2B" w:rsidRDefault="00891B2B">
      <w:pPr>
        <w:rPr>
          <w:rFonts w:ascii="Times New Roman" w:hAnsi="Times New Roman" w:cs="Times New Roman"/>
        </w:rPr>
      </w:pPr>
      <w:r>
        <w:rPr>
          <w:rFonts w:ascii="Times New Roman" w:hAnsi="Times New Roman" w:cs="Times New Roman"/>
          <w:noProof/>
        </w:rPr>
        <w:lastRenderedPageBreak/>
        <w:drawing>
          <wp:inline distT="0" distB="0" distL="0" distR="0" wp14:anchorId="53E12192" wp14:editId="202AC8E5">
            <wp:extent cx="5943600" cy="4457700"/>
            <wp:effectExtent l="0" t="0" r="0" b="0"/>
            <wp:docPr id="681989307" name="Picture 4" descr="A forest with fallen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89307" name="Picture 4" descr="A forest with fallen tre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7F1CCB0" w14:textId="466E9862" w:rsidR="00891B2B" w:rsidRPr="007A25F8" w:rsidRDefault="00891B2B">
      <w:pPr>
        <w:rPr>
          <w:rFonts w:ascii="Times New Roman" w:hAnsi="Times New Roman" w:cs="Times New Roman"/>
        </w:rPr>
      </w:pPr>
      <w:r>
        <w:rPr>
          <w:rFonts w:ascii="Times New Roman" w:hAnsi="Times New Roman" w:cs="Times New Roman"/>
        </w:rPr>
        <w:t xml:space="preserve">Figure 10.  Willows are recolonizing the </w:t>
      </w:r>
      <w:r w:rsidR="00352AF6">
        <w:rPr>
          <w:rFonts w:ascii="Times New Roman" w:hAnsi="Times New Roman" w:cs="Times New Roman"/>
        </w:rPr>
        <w:t xml:space="preserve">reconnected </w:t>
      </w:r>
      <w:r>
        <w:rPr>
          <w:rFonts w:ascii="Times New Roman" w:hAnsi="Times New Roman" w:cs="Times New Roman"/>
        </w:rPr>
        <w:t>South Fork McKenzie River floodplain</w:t>
      </w:r>
      <w:r w:rsidR="00352AF6">
        <w:rPr>
          <w:rFonts w:ascii="Times New Roman" w:hAnsi="Times New Roman" w:cs="Times New Roman"/>
        </w:rPr>
        <w:t xml:space="preserve"> following the 202</w:t>
      </w:r>
      <w:r w:rsidR="00BB6400">
        <w:rPr>
          <w:rFonts w:ascii="Times New Roman" w:hAnsi="Times New Roman" w:cs="Times New Roman"/>
        </w:rPr>
        <w:t>0</w:t>
      </w:r>
      <w:r w:rsidR="00352AF6">
        <w:rPr>
          <w:rFonts w:ascii="Times New Roman" w:hAnsi="Times New Roman" w:cs="Times New Roman"/>
        </w:rPr>
        <w:t xml:space="preserve"> Holiday Farm wildfire</w:t>
      </w:r>
      <w:r>
        <w:rPr>
          <w:rFonts w:ascii="Times New Roman" w:hAnsi="Times New Roman" w:cs="Times New Roman"/>
        </w:rPr>
        <w:t>.</w:t>
      </w:r>
    </w:p>
    <w:p w14:paraId="238AAC86" w14:textId="77E96892" w:rsidR="00B41824" w:rsidRPr="007A25F8" w:rsidRDefault="00B41824">
      <w:pPr>
        <w:rPr>
          <w:rFonts w:ascii="Times New Roman" w:hAnsi="Times New Roman" w:cs="Times New Roman"/>
        </w:rPr>
      </w:pPr>
      <w:r w:rsidRPr="007A25F8">
        <w:rPr>
          <w:rFonts w:ascii="Times New Roman" w:hAnsi="Times New Roman" w:cs="Times New Roman"/>
          <w:noProof/>
        </w:rPr>
        <w:lastRenderedPageBreak/>
        <w:drawing>
          <wp:inline distT="0" distB="0" distL="0" distR="0" wp14:anchorId="505DB095" wp14:editId="0F822EAF">
            <wp:extent cx="5943600" cy="4457700"/>
            <wp:effectExtent l="0" t="0" r="0" b="0"/>
            <wp:docPr id="749511299" name="Picture 9" descr="A person standing next to a large tree stu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1299" name="Picture 9" descr="A person standing next to a large tree stump&#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4B2F438" w14:textId="4AE5F578" w:rsidR="00B41824" w:rsidRPr="007A25F8" w:rsidRDefault="004C6A8E">
      <w:pPr>
        <w:rPr>
          <w:rFonts w:ascii="Times New Roman" w:hAnsi="Times New Roman" w:cs="Times New Roman"/>
        </w:rPr>
      </w:pPr>
      <w:r w:rsidRPr="007A25F8">
        <w:rPr>
          <w:rFonts w:ascii="Times New Roman" w:hAnsi="Times New Roman" w:cs="Times New Roman"/>
        </w:rPr>
        <w:t xml:space="preserve">Figure </w:t>
      </w:r>
      <w:r w:rsidR="00891B2B">
        <w:rPr>
          <w:rFonts w:ascii="Times New Roman" w:hAnsi="Times New Roman" w:cs="Times New Roman"/>
        </w:rPr>
        <w:t>11</w:t>
      </w:r>
      <w:r w:rsidRPr="007A25F8">
        <w:rPr>
          <w:rFonts w:ascii="Times New Roman" w:hAnsi="Times New Roman" w:cs="Times New Roman"/>
        </w:rPr>
        <w:t xml:space="preserve">. Ray White turned 89 years old </w:t>
      </w:r>
      <w:r w:rsidR="00BB6400">
        <w:rPr>
          <w:rFonts w:ascii="Times New Roman" w:hAnsi="Times New Roman" w:cs="Times New Roman"/>
        </w:rPr>
        <w:t>during our</w:t>
      </w:r>
      <w:r w:rsidRPr="007A25F8">
        <w:rPr>
          <w:rFonts w:ascii="Times New Roman" w:hAnsi="Times New Roman" w:cs="Times New Roman"/>
        </w:rPr>
        <w:t xml:space="preserve"> tour. He put on his waders and kept up with the </w:t>
      </w:r>
      <w:r w:rsidR="00D350B6">
        <w:rPr>
          <w:rFonts w:ascii="Times New Roman" w:hAnsi="Times New Roman" w:cs="Times New Roman"/>
        </w:rPr>
        <w:t xml:space="preserve">much younger </w:t>
      </w:r>
      <w:r w:rsidR="00A03E01" w:rsidRPr="007A25F8">
        <w:rPr>
          <w:rFonts w:ascii="Times New Roman" w:hAnsi="Times New Roman" w:cs="Times New Roman"/>
        </w:rPr>
        <w:t>tour guides every step of the way.</w:t>
      </w:r>
    </w:p>
    <w:p w14:paraId="6A2B0B9B" w14:textId="77777777" w:rsidR="00B41824" w:rsidRPr="007A25F8" w:rsidRDefault="00B41824">
      <w:pPr>
        <w:rPr>
          <w:rFonts w:ascii="Times New Roman" w:hAnsi="Times New Roman" w:cs="Times New Roman"/>
        </w:rPr>
      </w:pPr>
    </w:p>
    <w:p w14:paraId="5A08C158" w14:textId="5FFDD851" w:rsidR="00B41824" w:rsidRDefault="00891B2B">
      <w:pPr>
        <w:rPr>
          <w:rFonts w:ascii="Times New Roman" w:hAnsi="Times New Roman" w:cs="Times New Roman"/>
        </w:rPr>
      </w:pPr>
      <w:r>
        <w:rPr>
          <w:rFonts w:ascii="Times New Roman" w:hAnsi="Times New Roman" w:cs="Times New Roman"/>
          <w:noProof/>
        </w:rPr>
        <w:lastRenderedPageBreak/>
        <w:drawing>
          <wp:inline distT="0" distB="0" distL="0" distR="0" wp14:anchorId="2860939D" wp14:editId="0D371FA9">
            <wp:extent cx="5943600" cy="3962400"/>
            <wp:effectExtent l="0" t="0" r="0" b="0"/>
            <wp:docPr id="1356301109" name="Picture 5" descr="A river flowing through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01109" name="Picture 5" descr="A river flowing through a fores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0ADBA71" w14:textId="7C98AEB7" w:rsidR="00891B2B" w:rsidRPr="007A25F8" w:rsidRDefault="00891B2B">
      <w:pPr>
        <w:rPr>
          <w:rFonts w:ascii="Times New Roman" w:hAnsi="Times New Roman" w:cs="Times New Roman"/>
        </w:rPr>
      </w:pPr>
      <w:r>
        <w:rPr>
          <w:rFonts w:ascii="Times New Roman" w:hAnsi="Times New Roman" w:cs="Times New Roman"/>
        </w:rPr>
        <w:t>Figure 12.  Po</w:t>
      </w:r>
      <w:r w:rsidR="00A72308">
        <w:rPr>
          <w:rFonts w:ascii="Times New Roman" w:hAnsi="Times New Roman" w:cs="Times New Roman"/>
        </w:rPr>
        <w:t>s</w:t>
      </w:r>
      <w:r>
        <w:rPr>
          <w:rFonts w:ascii="Times New Roman" w:hAnsi="Times New Roman" w:cs="Times New Roman"/>
        </w:rPr>
        <w:t xml:space="preserve">t-assisted log structures </w:t>
      </w:r>
      <w:r w:rsidR="00F71938">
        <w:rPr>
          <w:rFonts w:ascii="Times New Roman" w:hAnsi="Times New Roman" w:cs="Times New Roman"/>
        </w:rPr>
        <w:t>(</w:t>
      </w:r>
      <w:del w:id="279" w:author="Colin Thorne" w:date="2024-09-29T15:02:00Z" w16du:dateUtc="2024-09-29T22:02:00Z">
        <w:r w:rsidR="00F71938" w:rsidDel="00AC39E8">
          <w:rPr>
            <w:rFonts w:ascii="Times New Roman" w:hAnsi="Times New Roman" w:cs="Times New Roman"/>
          </w:rPr>
          <w:delText>PALS</w:delText>
        </w:r>
      </w:del>
      <w:ins w:id="280" w:author="Colin Thorne" w:date="2024-09-29T15:02:00Z" w16du:dateUtc="2024-09-29T22:02:00Z">
        <w:r w:rsidR="00AC39E8">
          <w:rPr>
            <w:rFonts w:ascii="Times New Roman" w:hAnsi="Times New Roman" w:cs="Times New Roman"/>
          </w:rPr>
          <w:t>PAL</w:t>
        </w:r>
        <w:r w:rsidR="00AC39E8">
          <w:rPr>
            <w:rFonts w:ascii="Times New Roman" w:hAnsi="Times New Roman" w:cs="Times New Roman"/>
          </w:rPr>
          <w:t>s</w:t>
        </w:r>
      </w:ins>
      <w:r w:rsidR="00F71938">
        <w:rPr>
          <w:rFonts w:ascii="Times New Roman" w:hAnsi="Times New Roman" w:cs="Times New Roman"/>
        </w:rPr>
        <w:t xml:space="preserve">) </w:t>
      </w:r>
      <w:r w:rsidR="00623762">
        <w:rPr>
          <w:rFonts w:ascii="Times New Roman" w:hAnsi="Times New Roman" w:cs="Times New Roman"/>
        </w:rPr>
        <w:t xml:space="preserve">in the Willow Springs reach </w:t>
      </w:r>
      <w:r w:rsidR="00BB6400">
        <w:rPr>
          <w:rFonts w:ascii="Times New Roman" w:hAnsi="Times New Roman" w:cs="Times New Roman"/>
        </w:rPr>
        <w:t xml:space="preserve">of Whychus Creek </w:t>
      </w:r>
      <w:r w:rsidR="0015241F">
        <w:rPr>
          <w:rFonts w:ascii="Times New Roman" w:hAnsi="Times New Roman" w:cs="Times New Roman"/>
        </w:rPr>
        <w:t xml:space="preserve">accelerate </w:t>
      </w:r>
      <w:r w:rsidR="00F71938">
        <w:rPr>
          <w:rFonts w:ascii="Times New Roman" w:hAnsi="Times New Roman" w:cs="Times New Roman"/>
        </w:rPr>
        <w:t xml:space="preserve">lateral </w:t>
      </w:r>
      <w:r w:rsidR="0015241F">
        <w:rPr>
          <w:rFonts w:ascii="Times New Roman" w:hAnsi="Times New Roman" w:cs="Times New Roman"/>
        </w:rPr>
        <w:t>channel migration to the right</w:t>
      </w:r>
      <w:r w:rsidR="00623762">
        <w:rPr>
          <w:rFonts w:ascii="Times New Roman" w:hAnsi="Times New Roman" w:cs="Times New Roman"/>
        </w:rPr>
        <w:t>;</w:t>
      </w:r>
      <w:r w:rsidR="0015241F">
        <w:rPr>
          <w:rFonts w:ascii="Times New Roman" w:hAnsi="Times New Roman" w:cs="Times New Roman"/>
        </w:rPr>
        <w:t xml:space="preserve"> </w:t>
      </w:r>
      <w:r w:rsidR="00F71938">
        <w:rPr>
          <w:rFonts w:ascii="Times New Roman" w:hAnsi="Times New Roman" w:cs="Times New Roman"/>
        </w:rPr>
        <w:t>lower</w:t>
      </w:r>
      <w:r w:rsidR="00623762">
        <w:rPr>
          <w:rFonts w:ascii="Times New Roman" w:hAnsi="Times New Roman" w:cs="Times New Roman"/>
        </w:rPr>
        <w:t>ing</w:t>
      </w:r>
      <w:r w:rsidR="00F71938">
        <w:rPr>
          <w:rFonts w:ascii="Times New Roman" w:hAnsi="Times New Roman" w:cs="Times New Roman"/>
        </w:rPr>
        <w:t xml:space="preserve"> the floodplain by </w:t>
      </w:r>
      <w:r w:rsidR="0015241F">
        <w:rPr>
          <w:rFonts w:ascii="Times New Roman" w:hAnsi="Times New Roman" w:cs="Times New Roman"/>
        </w:rPr>
        <w:t>remov</w:t>
      </w:r>
      <w:r w:rsidR="00F71938">
        <w:rPr>
          <w:rFonts w:ascii="Times New Roman" w:hAnsi="Times New Roman" w:cs="Times New Roman"/>
        </w:rPr>
        <w:t>ing</w:t>
      </w:r>
      <w:r w:rsidR="0015241F">
        <w:rPr>
          <w:rFonts w:ascii="Times New Roman" w:hAnsi="Times New Roman" w:cs="Times New Roman"/>
        </w:rPr>
        <w:t xml:space="preserve"> post-</w:t>
      </w:r>
      <w:r w:rsidR="00F71938">
        <w:rPr>
          <w:rFonts w:ascii="Times New Roman" w:hAnsi="Times New Roman" w:cs="Times New Roman"/>
        </w:rPr>
        <w:t>European settlement, legacy sediments</w:t>
      </w:r>
      <w:r w:rsidR="0015241F">
        <w:rPr>
          <w:rFonts w:ascii="Times New Roman" w:hAnsi="Times New Roman" w:cs="Times New Roman"/>
        </w:rPr>
        <w:t xml:space="preserve">. Note the willow growth on the left </w:t>
      </w:r>
      <w:r w:rsidR="00BB6400">
        <w:rPr>
          <w:rFonts w:ascii="Times New Roman" w:hAnsi="Times New Roman" w:cs="Times New Roman"/>
        </w:rPr>
        <w:t xml:space="preserve">of creek, </w:t>
      </w:r>
      <w:r w:rsidR="0015241F">
        <w:rPr>
          <w:rFonts w:ascii="Times New Roman" w:hAnsi="Times New Roman" w:cs="Times New Roman"/>
        </w:rPr>
        <w:t xml:space="preserve">where </w:t>
      </w:r>
      <w:r w:rsidR="00BB6400">
        <w:rPr>
          <w:rFonts w:ascii="Times New Roman" w:hAnsi="Times New Roman" w:cs="Times New Roman"/>
        </w:rPr>
        <w:t xml:space="preserve">legacy sediment </w:t>
      </w:r>
      <w:r w:rsidR="0015241F">
        <w:rPr>
          <w:rFonts w:ascii="Times New Roman" w:hAnsi="Times New Roman" w:cs="Times New Roman"/>
        </w:rPr>
        <w:t xml:space="preserve">removal </w:t>
      </w:r>
      <w:r w:rsidR="00785C76">
        <w:rPr>
          <w:rFonts w:ascii="Times New Roman" w:hAnsi="Times New Roman" w:cs="Times New Roman"/>
        </w:rPr>
        <w:t xml:space="preserve">and floodplain reconnection </w:t>
      </w:r>
      <w:r w:rsidR="0015241F">
        <w:rPr>
          <w:rFonts w:ascii="Times New Roman" w:hAnsi="Times New Roman" w:cs="Times New Roman"/>
        </w:rPr>
        <w:t>ha</w:t>
      </w:r>
      <w:r w:rsidR="00623762">
        <w:rPr>
          <w:rFonts w:ascii="Times New Roman" w:hAnsi="Times New Roman" w:cs="Times New Roman"/>
        </w:rPr>
        <w:t>ve</w:t>
      </w:r>
      <w:r w:rsidR="0015241F">
        <w:rPr>
          <w:rFonts w:ascii="Times New Roman" w:hAnsi="Times New Roman" w:cs="Times New Roman"/>
        </w:rPr>
        <w:t xml:space="preserve"> already occurred.</w:t>
      </w:r>
    </w:p>
    <w:p w14:paraId="76EC2986" w14:textId="14E6DB85" w:rsidR="00B41824" w:rsidRPr="007A25F8" w:rsidRDefault="00B41824">
      <w:pPr>
        <w:rPr>
          <w:rFonts w:ascii="Times New Roman" w:hAnsi="Times New Roman" w:cs="Times New Roman"/>
        </w:rPr>
      </w:pPr>
      <w:r w:rsidRPr="007A25F8">
        <w:rPr>
          <w:rFonts w:ascii="Times New Roman" w:hAnsi="Times New Roman" w:cs="Times New Roman"/>
          <w:noProof/>
        </w:rPr>
        <w:lastRenderedPageBreak/>
        <w:drawing>
          <wp:inline distT="0" distB="0" distL="0" distR="0" wp14:anchorId="77803284" wp14:editId="5775592A">
            <wp:extent cx="5943600" cy="4457700"/>
            <wp:effectExtent l="0" t="0" r="0" b="0"/>
            <wp:docPr id="58546376" name="Picture 10" descr="A person in a for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6376" name="Picture 10" descr="A person in a forest&#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076E6B" w14:textId="6D2A8879" w:rsidR="00B41824" w:rsidRPr="007A25F8" w:rsidRDefault="00A03E01">
      <w:pPr>
        <w:rPr>
          <w:rFonts w:ascii="Times New Roman" w:hAnsi="Times New Roman" w:cs="Times New Roman"/>
        </w:rPr>
      </w:pPr>
      <w:r w:rsidRPr="007A25F8">
        <w:rPr>
          <w:rFonts w:ascii="Times New Roman" w:hAnsi="Times New Roman" w:cs="Times New Roman"/>
        </w:rPr>
        <w:t>Figure 1</w:t>
      </w:r>
      <w:r w:rsidR="0015241F">
        <w:rPr>
          <w:rFonts w:ascii="Times New Roman" w:hAnsi="Times New Roman" w:cs="Times New Roman"/>
        </w:rPr>
        <w:t>3</w:t>
      </w:r>
      <w:r w:rsidRPr="007A25F8">
        <w:rPr>
          <w:rFonts w:ascii="Times New Roman" w:hAnsi="Times New Roman" w:cs="Times New Roman"/>
        </w:rPr>
        <w:t xml:space="preserve">.  A new beaver dam in </w:t>
      </w:r>
      <w:r w:rsidR="00E0662D">
        <w:rPr>
          <w:rFonts w:ascii="Times New Roman" w:hAnsi="Times New Roman" w:cs="Times New Roman"/>
        </w:rPr>
        <w:t xml:space="preserve">a reach </w:t>
      </w:r>
      <w:r w:rsidRPr="007A25F8">
        <w:rPr>
          <w:rFonts w:ascii="Times New Roman" w:hAnsi="Times New Roman" w:cs="Times New Roman"/>
        </w:rPr>
        <w:t>of Whychus Cree</w:t>
      </w:r>
      <w:r w:rsidR="00D350B6">
        <w:rPr>
          <w:rFonts w:ascii="Times New Roman" w:hAnsi="Times New Roman" w:cs="Times New Roman"/>
        </w:rPr>
        <w:t>k</w:t>
      </w:r>
      <w:r w:rsidR="00E0662D">
        <w:rPr>
          <w:rFonts w:ascii="Times New Roman" w:hAnsi="Times New Roman" w:cs="Times New Roman"/>
        </w:rPr>
        <w:t xml:space="preserve"> that was restored to Stage 0 in 2016 using the ‘valley floor reset’ approach</w:t>
      </w:r>
      <w:r w:rsidRPr="007A25F8">
        <w:rPr>
          <w:rFonts w:ascii="Times New Roman" w:hAnsi="Times New Roman" w:cs="Times New Roman"/>
        </w:rPr>
        <w:t xml:space="preserve">. Note the large amount of wood </w:t>
      </w:r>
      <w:r w:rsidR="00E0662D">
        <w:rPr>
          <w:rFonts w:ascii="Times New Roman" w:hAnsi="Times New Roman" w:cs="Times New Roman"/>
        </w:rPr>
        <w:t xml:space="preserve">in the reconnected floodplain (some of which was </w:t>
      </w:r>
      <w:r w:rsidRPr="007A25F8">
        <w:rPr>
          <w:rFonts w:ascii="Times New Roman" w:hAnsi="Times New Roman" w:cs="Times New Roman"/>
        </w:rPr>
        <w:t>place</w:t>
      </w:r>
      <w:r w:rsidR="00E0662D">
        <w:rPr>
          <w:rFonts w:ascii="Times New Roman" w:hAnsi="Times New Roman" w:cs="Times New Roman"/>
        </w:rPr>
        <w:t>d and some of which has accumulated naturally)</w:t>
      </w:r>
      <w:r w:rsidRPr="007A25F8">
        <w:rPr>
          <w:rFonts w:ascii="Times New Roman" w:hAnsi="Times New Roman" w:cs="Times New Roman"/>
        </w:rPr>
        <w:t xml:space="preserve"> and that there is surface flow from valley wall to valley wall</w:t>
      </w:r>
      <w:r w:rsidR="00BB6400">
        <w:rPr>
          <w:rFonts w:ascii="Times New Roman" w:hAnsi="Times New Roman" w:cs="Times New Roman"/>
        </w:rPr>
        <w:t>, even at base flow</w:t>
      </w:r>
      <w:r w:rsidRPr="007A25F8">
        <w:rPr>
          <w:rFonts w:ascii="Times New Roman" w:hAnsi="Times New Roman" w:cs="Times New Roman"/>
        </w:rPr>
        <w:t>.</w:t>
      </w:r>
    </w:p>
    <w:p w14:paraId="39ECE7E7" w14:textId="77777777" w:rsidR="00B41824" w:rsidRPr="007A25F8" w:rsidRDefault="00B41824">
      <w:pPr>
        <w:rPr>
          <w:rFonts w:ascii="Times New Roman" w:hAnsi="Times New Roman" w:cs="Times New Roman"/>
        </w:rPr>
      </w:pPr>
    </w:p>
    <w:p w14:paraId="7DF33BE5" w14:textId="22DC943C" w:rsidR="00B41824" w:rsidRDefault="0036256B">
      <w:pPr>
        <w:rPr>
          <w:rFonts w:ascii="Times New Roman" w:hAnsi="Times New Roman" w:cs="Times New Roman"/>
        </w:rPr>
      </w:pPr>
      <w:r>
        <w:rPr>
          <w:rFonts w:ascii="Times New Roman" w:hAnsi="Times New Roman" w:cs="Times New Roman"/>
          <w:noProof/>
        </w:rPr>
        <w:lastRenderedPageBreak/>
        <w:drawing>
          <wp:inline distT="0" distB="0" distL="0" distR="0" wp14:anchorId="032F920D" wp14:editId="22B7BCD7">
            <wp:extent cx="5943600" cy="3962400"/>
            <wp:effectExtent l="0" t="0" r="0" b="0"/>
            <wp:docPr id="888297286" name="Picture 6" descr="A stream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97286" name="Picture 6" descr="A stream in a fores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3C0C5A4" w14:textId="19CBBE9E" w:rsidR="0036256B" w:rsidRPr="007A25F8" w:rsidRDefault="0036256B">
      <w:pPr>
        <w:rPr>
          <w:rFonts w:ascii="Times New Roman" w:hAnsi="Times New Roman" w:cs="Times New Roman"/>
        </w:rPr>
      </w:pPr>
      <w:r>
        <w:rPr>
          <w:rFonts w:ascii="Times New Roman" w:hAnsi="Times New Roman" w:cs="Times New Roman"/>
        </w:rPr>
        <w:t>Figure 14</w:t>
      </w:r>
      <w:r w:rsidR="00E0662D">
        <w:rPr>
          <w:rFonts w:ascii="Times New Roman" w:hAnsi="Times New Roman" w:cs="Times New Roman"/>
        </w:rPr>
        <w:t xml:space="preserve">. In the reach of </w:t>
      </w:r>
      <w:r w:rsidR="00BB6400">
        <w:rPr>
          <w:rFonts w:ascii="Times New Roman" w:hAnsi="Times New Roman" w:cs="Times New Roman"/>
        </w:rPr>
        <w:t xml:space="preserve">Whychus </w:t>
      </w:r>
      <w:r w:rsidR="00E0662D">
        <w:rPr>
          <w:rFonts w:ascii="Times New Roman" w:hAnsi="Times New Roman" w:cs="Times New Roman"/>
        </w:rPr>
        <w:t>Canyon Reserve restored in 2016, m</w:t>
      </w:r>
      <w:r>
        <w:rPr>
          <w:rFonts w:ascii="Times New Roman" w:hAnsi="Times New Roman" w:cs="Times New Roman"/>
        </w:rPr>
        <w:t xml:space="preserve">ultiple, deep and narrow </w:t>
      </w:r>
      <w:r w:rsidR="00E0662D">
        <w:rPr>
          <w:rFonts w:ascii="Times New Roman" w:hAnsi="Times New Roman" w:cs="Times New Roman"/>
        </w:rPr>
        <w:t>anabranches</w:t>
      </w:r>
      <w:r>
        <w:rPr>
          <w:rFonts w:ascii="Times New Roman" w:hAnsi="Times New Roman" w:cs="Times New Roman"/>
        </w:rPr>
        <w:t xml:space="preserve"> </w:t>
      </w:r>
      <w:r w:rsidR="00E0662D">
        <w:rPr>
          <w:rFonts w:ascii="Times New Roman" w:hAnsi="Times New Roman" w:cs="Times New Roman"/>
        </w:rPr>
        <w:t xml:space="preserve">have </w:t>
      </w:r>
      <w:r>
        <w:rPr>
          <w:rFonts w:ascii="Times New Roman" w:hAnsi="Times New Roman" w:cs="Times New Roman"/>
        </w:rPr>
        <w:t>form</w:t>
      </w:r>
      <w:r w:rsidR="00E0662D">
        <w:rPr>
          <w:rFonts w:ascii="Times New Roman" w:hAnsi="Times New Roman" w:cs="Times New Roman"/>
        </w:rPr>
        <w:t>ed</w:t>
      </w:r>
      <w:r>
        <w:rPr>
          <w:rFonts w:ascii="Times New Roman" w:hAnsi="Times New Roman" w:cs="Times New Roman"/>
        </w:rPr>
        <w:t xml:space="preserve"> </w:t>
      </w:r>
      <w:r w:rsidR="00E0662D">
        <w:rPr>
          <w:rFonts w:ascii="Times New Roman" w:hAnsi="Times New Roman" w:cs="Times New Roman"/>
        </w:rPr>
        <w:t>with</w:t>
      </w:r>
      <w:r>
        <w:rPr>
          <w:rFonts w:ascii="Times New Roman" w:hAnsi="Times New Roman" w:cs="Times New Roman"/>
        </w:rPr>
        <w:t>in the re-wetted floodplain.</w:t>
      </w:r>
    </w:p>
    <w:p w14:paraId="7E8CC0FB" w14:textId="4DA17F2A" w:rsidR="00B41824" w:rsidRPr="007A25F8" w:rsidRDefault="00B41824">
      <w:pPr>
        <w:rPr>
          <w:rFonts w:ascii="Times New Roman" w:hAnsi="Times New Roman" w:cs="Times New Roman"/>
        </w:rPr>
      </w:pPr>
      <w:r w:rsidRPr="007A25F8">
        <w:rPr>
          <w:rFonts w:ascii="Times New Roman" w:hAnsi="Times New Roman" w:cs="Times New Roman"/>
          <w:noProof/>
        </w:rPr>
        <w:lastRenderedPageBreak/>
        <w:drawing>
          <wp:inline distT="0" distB="0" distL="0" distR="0" wp14:anchorId="479858CE" wp14:editId="0664D566">
            <wp:extent cx="5943600" cy="4457700"/>
            <wp:effectExtent l="0" t="0" r="0" b="0"/>
            <wp:docPr id="1579681119" name="Picture 11" descr="A landscape with trees and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81119" name="Picture 11" descr="A landscape with trees and a riv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6D2E7EC" w14:textId="32E997AA" w:rsidR="00B41824" w:rsidRPr="007A25F8" w:rsidRDefault="00A03E01">
      <w:pPr>
        <w:rPr>
          <w:rFonts w:ascii="Times New Roman" w:hAnsi="Times New Roman" w:cs="Times New Roman"/>
        </w:rPr>
      </w:pPr>
      <w:r w:rsidRPr="007A25F8">
        <w:rPr>
          <w:rFonts w:ascii="Times New Roman" w:hAnsi="Times New Roman" w:cs="Times New Roman"/>
        </w:rPr>
        <w:t>Figure 1</w:t>
      </w:r>
      <w:r w:rsidR="0036256B">
        <w:rPr>
          <w:rFonts w:ascii="Times New Roman" w:hAnsi="Times New Roman" w:cs="Times New Roman"/>
        </w:rPr>
        <w:t>5</w:t>
      </w:r>
      <w:r w:rsidRPr="007A25F8">
        <w:rPr>
          <w:rFonts w:ascii="Times New Roman" w:hAnsi="Times New Roman" w:cs="Times New Roman"/>
        </w:rPr>
        <w:t>.</w:t>
      </w:r>
      <w:r w:rsidR="00FE556E">
        <w:rPr>
          <w:rFonts w:ascii="Times New Roman" w:hAnsi="Times New Roman" w:cs="Times New Roman"/>
        </w:rPr>
        <w:t xml:space="preserve"> </w:t>
      </w:r>
      <w:r w:rsidRPr="007A25F8">
        <w:rPr>
          <w:rFonts w:ascii="Times New Roman" w:hAnsi="Times New Roman" w:cs="Times New Roman"/>
        </w:rPr>
        <w:t xml:space="preserve"> </w:t>
      </w:r>
      <w:r w:rsidR="00E0662D">
        <w:rPr>
          <w:rFonts w:ascii="Times New Roman" w:hAnsi="Times New Roman" w:cs="Times New Roman"/>
        </w:rPr>
        <w:t>Rim Rock Ranch reach of</w:t>
      </w:r>
      <w:r w:rsidRPr="007A25F8">
        <w:rPr>
          <w:rFonts w:ascii="Times New Roman" w:hAnsi="Times New Roman" w:cs="Times New Roman"/>
        </w:rPr>
        <w:t xml:space="preserve"> Whychus Creek</w:t>
      </w:r>
      <w:r w:rsidR="00E0662D">
        <w:rPr>
          <w:rFonts w:ascii="Times New Roman" w:hAnsi="Times New Roman" w:cs="Times New Roman"/>
        </w:rPr>
        <w:t>, which was restored using a ‘valley floor reset’ in 2023</w:t>
      </w:r>
      <w:r w:rsidRPr="007A25F8">
        <w:rPr>
          <w:rFonts w:ascii="Times New Roman" w:hAnsi="Times New Roman" w:cs="Times New Roman"/>
        </w:rPr>
        <w:t>. As with other sites we visited, here post-</w:t>
      </w:r>
      <w:r w:rsidR="00E0662D">
        <w:rPr>
          <w:rFonts w:ascii="Times New Roman" w:hAnsi="Times New Roman" w:cs="Times New Roman"/>
        </w:rPr>
        <w:t>European</w:t>
      </w:r>
      <w:r w:rsidR="00E0662D" w:rsidRPr="007A25F8">
        <w:rPr>
          <w:rFonts w:ascii="Times New Roman" w:hAnsi="Times New Roman" w:cs="Times New Roman"/>
        </w:rPr>
        <w:t xml:space="preserve"> </w:t>
      </w:r>
      <w:r w:rsidR="00E0662D">
        <w:rPr>
          <w:rFonts w:ascii="Times New Roman" w:hAnsi="Times New Roman" w:cs="Times New Roman"/>
        </w:rPr>
        <w:t xml:space="preserve">settlement </w:t>
      </w:r>
      <w:r w:rsidRPr="007A25F8">
        <w:rPr>
          <w:rFonts w:ascii="Times New Roman" w:hAnsi="Times New Roman" w:cs="Times New Roman"/>
        </w:rPr>
        <w:t xml:space="preserve">alluvium was removed and used to fill the ditched </w:t>
      </w:r>
      <w:r w:rsidR="00E0662D">
        <w:rPr>
          <w:rFonts w:ascii="Times New Roman" w:hAnsi="Times New Roman" w:cs="Times New Roman"/>
        </w:rPr>
        <w:t>channel</w:t>
      </w:r>
      <w:r w:rsidRPr="007A25F8">
        <w:rPr>
          <w:rFonts w:ascii="Times New Roman" w:hAnsi="Times New Roman" w:cs="Times New Roman"/>
        </w:rPr>
        <w:t xml:space="preserve">. The </w:t>
      </w:r>
      <w:r w:rsidR="00E0662D">
        <w:rPr>
          <w:rFonts w:ascii="Times New Roman" w:hAnsi="Times New Roman" w:cs="Times New Roman"/>
        </w:rPr>
        <w:t>historical</w:t>
      </w:r>
      <w:r w:rsidR="00E0662D" w:rsidRPr="007A25F8">
        <w:rPr>
          <w:rFonts w:ascii="Times New Roman" w:hAnsi="Times New Roman" w:cs="Times New Roman"/>
        </w:rPr>
        <w:t xml:space="preserve"> </w:t>
      </w:r>
      <w:r w:rsidRPr="007A25F8">
        <w:rPr>
          <w:rFonts w:ascii="Times New Roman" w:hAnsi="Times New Roman" w:cs="Times New Roman"/>
        </w:rPr>
        <w:t xml:space="preserve">floodplain is </w:t>
      </w:r>
      <w:r w:rsidR="00BB6400">
        <w:rPr>
          <w:rFonts w:ascii="Times New Roman" w:hAnsi="Times New Roman" w:cs="Times New Roman"/>
        </w:rPr>
        <w:t xml:space="preserve">now </w:t>
      </w:r>
      <w:r w:rsidRPr="007A25F8">
        <w:rPr>
          <w:rFonts w:ascii="Times New Roman" w:hAnsi="Times New Roman" w:cs="Times New Roman"/>
        </w:rPr>
        <w:t xml:space="preserve">once again </w:t>
      </w:r>
      <w:r w:rsidR="00E0662D">
        <w:rPr>
          <w:rFonts w:ascii="Times New Roman" w:hAnsi="Times New Roman" w:cs="Times New Roman"/>
        </w:rPr>
        <w:t>fully connected to the stream at base flow</w:t>
      </w:r>
      <w:r w:rsidRPr="007A25F8">
        <w:rPr>
          <w:rFonts w:ascii="Times New Roman" w:hAnsi="Times New Roman" w:cs="Times New Roman"/>
        </w:rPr>
        <w:t xml:space="preserve">. </w:t>
      </w:r>
      <w:r w:rsidR="00E0662D">
        <w:rPr>
          <w:rFonts w:ascii="Times New Roman" w:hAnsi="Times New Roman" w:cs="Times New Roman"/>
        </w:rPr>
        <w:t>Post-project, adaptive management includes s</w:t>
      </w:r>
      <w:r w:rsidRPr="007A25F8">
        <w:rPr>
          <w:rFonts w:ascii="Times New Roman" w:hAnsi="Times New Roman" w:cs="Times New Roman"/>
        </w:rPr>
        <w:t xml:space="preserve">trategic placement of PALs to </w:t>
      </w:r>
      <w:r w:rsidR="00E0662D">
        <w:rPr>
          <w:rFonts w:ascii="Times New Roman" w:hAnsi="Times New Roman" w:cs="Times New Roman"/>
        </w:rPr>
        <w:t>disperse</w:t>
      </w:r>
      <w:r w:rsidRPr="007A25F8">
        <w:rPr>
          <w:rFonts w:ascii="Times New Roman" w:hAnsi="Times New Roman" w:cs="Times New Roman"/>
        </w:rPr>
        <w:t xml:space="preserve"> flow through the </w:t>
      </w:r>
      <w:r w:rsidR="00E0662D">
        <w:rPr>
          <w:rFonts w:ascii="Times New Roman" w:hAnsi="Times New Roman" w:cs="Times New Roman"/>
        </w:rPr>
        <w:t xml:space="preserve">large </w:t>
      </w:r>
      <w:r w:rsidRPr="007A25F8">
        <w:rPr>
          <w:rFonts w:ascii="Times New Roman" w:hAnsi="Times New Roman" w:cs="Times New Roman"/>
        </w:rPr>
        <w:t xml:space="preserve">wood placed </w:t>
      </w:r>
      <w:r w:rsidR="00E0662D">
        <w:rPr>
          <w:rFonts w:ascii="Times New Roman" w:hAnsi="Times New Roman" w:cs="Times New Roman"/>
        </w:rPr>
        <w:t>this</w:t>
      </w:r>
      <w:r w:rsidR="00E0662D" w:rsidRPr="007A25F8">
        <w:rPr>
          <w:rFonts w:ascii="Times New Roman" w:hAnsi="Times New Roman" w:cs="Times New Roman"/>
        </w:rPr>
        <w:t xml:space="preserve"> </w:t>
      </w:r>
      <w:r w:rsidRPr="007A25F8">
        <w:rPr>
          <w:rFonts w:ascii="Times New Roman" w:hAnsi="Times New Roman" w:cs="Times New Roman"/>
        </w:rPr>
        <w:t>site.</w:t>
      </w:r>
    </w:p>
    <w:p w14:paraId="066FFE16" w14:textId="77777777" w:rsidR="00B41824" w:rsidRDefault="00B41824">
      <w:pPr>
        <w:rPr>
          <w:rFonts w:ascii="Times New Roman" w:hAnsi="Times New Roman" w:cs="Times New Roman"/>
        </w:rPr>
      </w:pPr>
    </w:p>
    <w:p w14:paraId="43AED820" w14:textId="48D320C0" w:rsidR="004D4A6F" w:rsidRDefault="004D4A6F">
      <w:pPr>
        <w:rPr>
          <w:rFonts w:ascii="Times New Roman" w:hAnsi="Times New Roman" w:cs="Times New Roman"/>
        </w:rPr>
      </w:pPr>
      <w:r>
        <w:rPr>
          <w:rFonts w:ascii="Times New Roman" w:hAnsi="Times New Roman" w:cs="Times New Roman"/>
          <w:noProof/>
        </w:rPr>
        <w:drawing>
          <wp:inline distT="0" distB="0" distL="0" distR="0" wp14:anchorId="669C401D" wp14:editId="23CF346B">
            <wp:extent cx="5943600" cy="2002155"/>
            <wp:effectExtent l="0" t="0" r="0" b="4445"/>
            <wp:docPr id="110492036" name="Picture 2" descr="A landscape with trees and a h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2036" name="Picture 2" descr="A landscape with trees and a hill&#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002155"/>
                    </a:xfrm>
                    <a:prstGeom prst="rect">
                      <a:avLst/>
                    </a:prstGeom>
                  </pic:spPr>
                </pic:pic>
              </a:graphicData>
            </a:graphic>
          </wp:inline>
        </w:drawing>
      </w:r>
    </w:p>
    <w:p w14:paraId="60DB8C09" w14:textId="7567F112" w:rsidR="004D4A6F" w:rsidRPr="007A25F8" w:rsidRDefault="004D4A6F">
      <w:pPr>
        <w:rPr>
          <w:rFonts w:ascii="Times New Roman" w:hAnsi="Times New Roman" w:cs="Times New Roman"/>
        </w:rPr>
      </w:pPr>
      <w:r>
        <w:rPr>
          <w:rFonts w:ascii="Times New Roman" w:hAnsi="Times New Roman" w:cs="Times New Roman"/>
        </w:rPr>
        <w:t>Figure 1</w:t>
      </w:r>
      <w:r w:rsidR="0036256B">
        <w:rPr>
          <w:rFonts w:ascii="Times New Roman" w:hAnsi="Times New Roman" w:cs="Times New Roman"/>
        </w:rPr>
        <w:t>6</w:t>
      </w:r>
      <w:r>
        <w:rPr>
          <w:rFonts w:ascii="Times New Roman" w:hAnsi="Times New Roman" w:cs="Times New Roman"/>
        </w:rPr>
        <w:t>.  A panoramic view of th</w:t>
      </w:r>
      <w:r w:rsidR="00BB6400">
        <w:rPr>
          <w:rFonts w:ascii="Times New Roman" w:hAnsi="Times New Roman" w:cs="Times New Roman"/>
        </w:rPr>
        <w:t>e</w:t>
      </w:r>
      <w:r>
        <w:rPr>
          <w:rFonts w:ascii="Times New Roman" w:hAnsi="Times New Roman" w:cs="Times New Roman"/>
        </w:rPr>
        <w:t xml:space="preserve"> very large restoration site</w:t>
      </w:r>
      <w:r w:rsidR="00E0662D">
        <w:rPr>
          <w:rFonts w:ascii="Times New Roman" w:hAnsi="Times New Roman" w:cs="Times New Roman"/>
        </w:rPr>
        <w:t xml:space="preserve"> at Rim Rock Ranch</w:t>
      </w:r>
      <w:r>
        <w:rPr>
          <w:rFonts w:ascii="Times New Roman" w:hAnsi="Times New Roman" w:cs="Times New Roman"/>
        </w:rPr>
        <w:t>.</w:t>
      </w:r>
    </w:p>
    <w:p w14:paraId="7C56C521" w14:textId="5825CBF0" w:rsidR="00B41824" w:rsidRPr="007A25F8" w:rsidRDefault="00B41824">
      <w:pPr>
        <w:rPr>
          <w:rFonts w:ascii="Times New Roman" w:hAnsi="Times New Roman" w:cs="Times New Roman"/>
        </w:rPr>
      </w:pPr>
      <w:r w:rsidRPr="007A25F8">
        <w:rPr>
          <w:rFonts w:ascii="Times New Roman" w:hAnsi="Times New Roman" w:cs="Times New Roman"/>
          <w:noProof/>
        </w:rPr>
        <w:lastRenderedPageBreak/>
        <w:drawing>
          <wp:inline distT="0" distB="0" distL="0" distR="0" wp14:anchorId="3D0D895C" wp14:editId="4BCED592">
            <wp:extent cx="5943600" cy="4457700"/>
            <wp:effectExtent l="0" t="0" r="0" b="0"/>
            <wp:docPr id="1046196321" name="Picture 12" descr="A group of people standing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96321" name="Picture 12" descr="A group of people standing in a fores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2426123" w14:textId="3F8847AC" w:rsidR="00B41824" w:rsidRPr="007A25F8" w:rsidRDefault="00A03E01">
      <w:pPr>
        <w:rPr>
          <w:rFonts w:ascii="Times New Roman" w:hAnsi="Times New Roman" w:cs="Times New Roman"/>
        </w:rPr>
      </w:pPr>
      <w:r w:rsidRPr="007A25F8">
        <w:rPr>
          <w:rFonts w:ascii="Times New Roman" w:hAnsi="Times New Roman" w:cs="Times New Roman"/>
        </w:rPr>
        <w:t>Figure 1</w:t>
      </w:r>
      <w:r w:rsidR="0036256B">
        <w:rPr>
          <w:rFonts w:ascii="Times New Roman" w:hAnsi="Times New Roman" w:cs="Times New Roman"/>
        </w:rPr>
        <w:t>7</w:t>
      </w:r>
      <w:r w:rsidRPr="007A25F8">
        <w:rPr>
          <w:rFonts w:ascii="Times New Roman" w:hAnsi="Times New Roman" w:cs="Times New Roman"/>
        </w:rPr>
        <w:t xml:space="preserve">.  </w:t>
      </w:r>
      <w:r w:rsidR="00BB6400">
        <w:rPr>
          <w:rFonts w:ascii="Times New Roman" w:hAnsi="Times New Roman" w:cs="Times New Roman"/>
        </w:rPr>
        <w:t>P</w:t>
      </w:r>
      <w:r w:rsidRPr="007A25F8">
        <w:rPr>
          <w:rFonts w:ascii="Times New Roman" w:hAnsi="Times New Roman" w:cs="Times New Roman"/>
        </w:rPr>
        <w:t xml:space="preserve">artners </w:t>
      </w:r>
      <w:r w:rsidR="00D11A1C">
        <w:rPr>
          <w:rFonts w:ascii="Times New Roman" w:hAnsi="Times New Roman" w:cs="Times New Roman"/>
        </w:rPr>
        <w:t xml:space="preserve">and visitors in front of an extensive engineered log jam </w:t>
      </w:r>
      <w:r w:rsidRPr="007A25F8">
        <w:rPr>
          <w:rFonts w:ascii="Times New Roman" w:hAnsi="Times New Roman" w:cs="Times New Roman"/>
        </w:rPr>
        <w:t xml:space="preserve">at the downstream </w:t>
      </w:r>
      <w:r w:rsidR="00D11A1C">
        <w:rPr>
          <w:rFonts w:ascii="Times New Roman" w:hAnsi="Times New Roman" w:cs="Times New Roman"/>
        </w:rPr>
        <w:t>termination of the Rim Rock Ranch project reach of</w:t>
      </w:r>
      <w:r w:rsidRPr="007A25F8">
        <w:rPr>
          <w:rFonts w:ascii="Times New Roman" w:hAnsi="Times New Roman" w:cs="Times New Roman"/>
        </w:rPr>
        <w:t xml:space="preserve"> Whychus Creek. </w:t>
      </w:r>
      <w:r w:rsidR="00D11A1C">
        <w:rPr>
          <w:rFonts w:ascii="Times New Roman" w:hAnsi="Times New Roman" w:cs="Times New Roman"/>
        </w:rPr>
        <w:t xml:space="preserve">This is the location of a natural geomorphic control, but nevertheless an extensive engineered log jam has been installed </w:t>
      </w:r>
      <w:r w:rsidRPr="007A25F8">
        <w:rPr>
          <w:rFonts w:ascii="Times New Roman" w:hAnsi="Times New Roman" w:cs="Times New Roman"/>
        </w:rPr>
        <w:t xml:space="preserve">to </w:t>
      </w:r>
      <w:r w:rsidR="00D11A1C">
        <w:rPr>
          <w:rFonts w:ascii="Times New Roman" w:hAnsi="Times New Roman" w:cs="Times New Roman"/>
        </w:rPr>
        <w:t>ensure that no</w:t>
      </w:r>
      <w:r w:rsidR="007A25F8" w:rsidRPr="007A25F8">
        <w:rPr>
          <w:rFonts w:ascii="Times New Roman" w:hAnsi="Times New Roman" w:cs="Times New Roman"/>
        </w:rPr>
        <w:t xml:space="preserve"> </w:t>
      </w:r>
      <w:r w:rsidRPr="007A25F8">
        <w:rPr>
          <w:rFonts w:ascii="Times New Roman" w:hAnsi="Times New Roman" w:cs="Times New Roman"/>
        </w:rPr>
        <w:t>head cuts mov</w:t>
      </w:r>
      <w:r w:rsidR="00D11A1C">
        <w:rPr>
          <w:rFonts w:ascii="Times New Roman" w:hAnsi="Times New Roman" w:cs="Times New Roman"/>
        </w:rPr>
        <w:t>e</w:t>
      </w:r>
      <w:r w:rsidRPr="007A25F8">
        <w:rPr>
          <w:rFonts w:ascii="Times New Roman" w:hAnsi="Times New Roman" w:cs="Times New Roman"/>
        </w:rPr>
        <w:t xml:space="preserve"> into the </w:t>
      </w:r>
      <w:r w:rsidR="00D11A1C">
        <w:rPr>
          <w:rFonts w:ascii="Times New Roman" w:hAnsi="Times New Roman" w:cs="Times New Roman"/>
        </w:rPr>
        <w:t>restored reach</w:t>
      </w:r>
      <w:r w:rsidR="00D11A1C" w:rsidRPr="007A25F8">
        <w:rPr>
          <w:rFonts w:ascii="Times New Roman" w:hAnsi="Times New Roman" w:cs="Times New Roman"/>
        </w:rPr>
        <w:t xml:space="preserve"> </w:t>
      </w:r>
      <w:r w:rsidRPr="007A25F8">
        <w:rPr>
          <w:rFonts w:ascii="Times New Roman" w:hAnsi="Times New Roman" w:cs="Times New Roman"/>
        </w:rPr>
        <w:t xml:space="preserve">from </w:t>
      </w:r>
      <w:r w:rsidR="00D11A1C">
        <w:rPr>
          <w:rFonts w:ascii="Times New Roman" w:hAnsi="Times New Roman" w:cs="Times New Roman"/>
        </w:rPr>
        <w:t xml:space="preserve">the </w:t>
      </w:r>
      <w:r w:rsidR="00D11A1C" w:rsidRPr="007A25F8">
        <w:rPr>
          <w:rFonts w:ascii="Times New Roman" w:hAnsi="Times New Roman" w:cs="Times New Roman"/>
        </w:rPr>
        <w:t>unrestored</w:t>
      </w:r>
      <w:r w:rsidR="00D11A1C">
        <w:rPr>
          <w:rFonts w:ascii="Times New Roman" w:hAnsi="Times New Roman" w:cs="Times New Roman"/>
        </w:rPr>
        <w:t xml:space="preserve">, incised </w:t>
      </w:r>
      <w:r w:rsidR="00FA3B92">
        <w:rPr>
          <w:rFonts w:ascii="Times New Roman" w:hAnsi="Times New Roman" w:cs="Times New Roman"/>
        </w:rPr>
        <w:t>drainage system</w:t>
      </w:r>
      <w:r w:rsidR="00D11A1C">
        <w:rPr>
          <w:rFonts w:ascii="Times New Roman" w:hAnsi="Times New Roman" w:cs="Times New Roman"/>
        </w:rPr>
        <w:t xml:space="preserve"> downstream</w:t>
      </w:r>
      <w:r w:rsidRPr="007A25F8">
        <w:rPr>
          <w:rFonts w:ascii="Times New Roman" w:hAnsi="Times New Roman" w:cs="Times New Roman"/>
        </w:rPr>
        <w:t xml:space="preserve">. </w:t>
      </w:r>
      <w:r w:rsidR="00D11A1C">
        <w:rPr>
          <w:rFonts w:ascii="Times New Roman" w:hAnsi="Times New Roman" w:cs="Times New Roman"/>
        </w:rPr>
        <w:t xml:space="preserve">Left to right: Colin Thorne, </w:t>
      </w:r>
      <w:r w:rsidR="00FA3B92">
        <w:rPr>
          <w:rFonts w:ascii="Times New Roman" w:hAnsi="Times New Roman" w:cs="Times New Roman"/>
        </w:rPr>
        <w:t>Casey Schuder</w:t>
      </w:r>
      <w:r w:rsidR="00D11A1C">
        <w:rPr>
          <w:rFonts w:ascii="Times New Roman" w:hAnsi="Times New Roman" w:cs="Times New Roman"/>
        </w:rPr>
        <w:t xml:space="preserve"> (Upper Deschutes Watershed Council), Ray White, Lauren Mork (UDWC), and Karen </w:t>
      </w:r>
      <w:r w:rsidR="0006515F">
        <w:rPr>
          <w:rFonts w:ascii="Times New Roman" w:hAnsi="Times New Roman" w:cs="Times New Roman"/>
        </w:rPr>
        <w:t>Allen (</w:t>
      </w:r>
      <w:r w:rsidR="0006515F" w:rsidRPr="0006515F">
        <w:rPr>
          <w:rFonts w:ascii="Times New Roman" w:hAnsi="Times New Roman" w:cs="Times New Roman"/>
        </w:rPr>
        <w:t>Aequinox Designing with Nature</w:t>
      </w:r>
      <w:r w:rsidR="0006515F">
        <w:rPr>
          <w:rFonts w:ascii="Times New Roman" w:hAnsi="Times New Roman" w:cs="Times New Roman"/>
        </w:rPr>
        <w:t>).</w:t>
      </w:r>
    </w:p>
    <w:p w14:paraId="08618A5B" w14:textId="77777777" w:rsidR="00B41824" w:rsidRPr="007A25F8" w:rsidRDefault="00B41824">
      <w:pPr>
        <w:rPr>
          <w:rFonts w:ascii="Times New Roman" w:hAnsi="Times New Roman" w:cs="Times New Roman"/>
        </w:rPr>
      </w:pPr>
    </w:p>
    <w:p w14:paraId="68A36050" w14:textId="77777777" w:rsidR="00B41824" w:rsidRPr="007A25F8" w:rsidRDefault="00B41824">
      <w:pPr>
        <w:rPr>
          <w:rFonts w:ascii="Times New Roman" w:hAnsi="Times New Roman" w:cs="Times New Roman"/>
        </w:rPr>
      </w:pPr>
    </w:p>
    <w:p w14:paraId="1184C2D5" w14:textId="03723A37" w:rsidR="00565965" w:rsidRDefault="00565965">
      <w:pPr>
        <w:rPr>
          <w:rFonts w:ascii="Times New Roman" w:hAnsi="Times New Roman" w:cs="Times New Roman"/>
          <w:b/>
          <w:bCs/>
        </w:rPr>
      </w:pPr>
      <w:r w:rsidRPr="007A25F8">
        <w:rPr>
          <w:rFonts w:ascii="Times New Roman" w:hAnsi="Times New Roman" w:cs="Times New Roman"/>
          <w:b/>
          <w:bCs/>
        </w:rPr>
        <w:t>About the contributors to this blog posting:</w:t>
      </w:r>
    </w:p>
    <w:p w14:paraId="1863A4EE" w14:textId="77777777" w:rsidR="0028314A" w:rsidRPr="007A25F8" w:rsidRDefault="0028314A">
      <w:pPr>
        <w:rPr>
          <w:rFonts w:ascii="Times New Roman" w:hAnsi="Times New Roman" w:cs="Times New Roman"/>
          <w:b/>
          <w:bCs/>
        </w:rPr>
      </w:pPr>
    </w:p>
    <w:p w14:paraId="28EB5073" w14:textId="7179F667" w:rsidR="00565965" w:rsidRPr="007A25F8" w:rsidRDefault="00565965">
      <w:pPr>
        <w:rPr>
          <w:rFonts w:ascii="Times New Roman" w:hAnsi="Times New Roman" w:cs="Times New Roman"/>
          <w:b/>
          <w:bCs/>
        </w:rPr>
      </w:pPr>
      <w:r w:rsidRPr="007A25F8">
        <w:rPr>
          <w:rFonts w:ascii="Times New Roman" w:hAnsi="Times New Roman" w:cs="Times New Roman"/>
          <w:b/>
          <w:bCs/>
        </w:rPr>
        <w:t>Ray White</w:t>
      </w:r>
    </w:p>
    <w:p w14:paraId="75E9A7AB" w14:textId="327FB03E" w:rsidR="00601E77" w:rsidRPr="00601E77" w:rsidRDefault="00601E77" w:rsidP="00601E77">
      <w:pPr>
        <w:rPr>
          <w:rFonts w:ascii="Times New Roman" w:hAnsi="Times New Roman" w:cs="Times New Roman"/>
        </w:rPr>
      </w:pPr>
      <w:r w:rsidRPr="00601E77">
        <w:rPr>
          <w:rFonts w:ascii="Times New Roman" w:hAnsi="Times New Roman" w:cs="Times New Roman"/>
        </w:rPr>
        <w:t>Ray White</w:t>
      </w:r>
      <w:r w:rsidR="00AC07CC">
        <w:rPr>
          <w:rFonts w:ascii="Times New Roman" w:hAnsi="Times New Roman" w:cs="Times New Roman"/>
        </w:rPr>
        <w:t xml:space="preserve"> (</w:t>
      </w:r>
      <w:r w:rsidRPr="00601E77">
        <w:rPr>
          <w:rFonts w:ascii="Times New Roman" w:hAnsi="Times New Roman" w:cs="Times New Roman"/>
        </w:rPr>
        <w:t>BA,</w:t>
      </w:r>
      <w:r>
        <w:rPr>
          <w:rFonts w:ascii="Times New Roman" w:hAnsi="Times New Roman" w:cs="Times New Roman"/>
        </w:rPr>
        <w:t xml:space="preserve"> </w:t>
      </w:r>
      <w:r w:rsidRPr="00601E77">
        <w:rPr>
          <w:rFonts w:ascii="Times New Roman" w:hAnsi="Times New Roman" w:cs="Times New Roman"/>
        </w:rPr>
        <w:t xml:space="preserve">MS, PhD </w:t>
      </w:r>
      <w:r w:rsidR="00AC07CC">
        <w:rPr>
          <w:rFonts w:ascii="Times New Roman" w:hAnsi="Times New Roman" w:cs="Times New Roman"/>
        </w:rPr>
        <w:t>Z</w:t>
      </w:r>
      <w:r w:rsidRPr="00601E77">
        <w:rPr>
          <w:rFonts w:ascii="Times New Roman" w:hAnsi="Times New Roman" w:cs="Times New Roman"/>
        </w:rPr>
        <w:t>oology, University of Wisconsin-Madison</w:t>
      </w:r>
      <w:r w:rsidR="00AC07CC">
        <w:rPr>
          <w:rFonts w:ascii="Times New Roman" w:hAnsi="Times New Roman" w:cs="Times New Roman"/>
        </w:rPr>
        <w:t>)</w:t>
      </w:r>
      <w:r w:rsidRPr="00601E77">
        <w:rPr>
          <w:rFonts w:ascii="Times New Roman" w:hAnsi="Times New Roman" w:cs="Times New Roman"/>
        </w:rPr>
        <w:t xml:space="preserve">, is a stream ecologist and fishery biologist. He served as a Wisconsin Dept. of Natural Resources (WDNR) researcher evaluating trout habitat management 1957-1972, with leave for work in Germany and Austria. His 1967 guidelines bulletin on such management (now partly outdated) has long been used nationally and internationally. He taught fishery science at Michigan State and Montana State Universities </w:t>
      </w:r>
      <w:r>
        <w:rPr>
          <w:rFonts w:ascii="Times New Roman" w:hAnsi="Times New Roman" w:cs="Times New Roman"/>
        </w:rPr>
        <w:t xml:space="preserve">during </w:t>
      </w:r>
      <w:r w:rsidRPr="00601E77">
        <w:rPr>
          <w:rFonts w:ascii="Times New Roman" w:hAnsi="Times New Roman" w:cs="Times New Roman"/>
        </w:rPr>
        <w:t xml:space="preserve">1972-1990, thereafter working as a stream restoration consultant. Semi-retired </w:t>
      </w:r>
      <w:r w:rsidR="00AC07CC">
        <w:rPr>
          <w:rFonts w:ascii="Times New Roman" w:hAnsi="Times New Roman" w:cs="Times New Roman"/>
        </w:rPr>
        <w:t>and living near</w:t>
      </w:r>
      <w:r w:rsidRPr="00601E77">
        <w:rPr>
          <w:rFonts w:ascii="Times New Roman" w:hAnsi="Times New Roman" w:cs="Times New Roman"/>
        </w:rPr>
        <w:t xml:space="preserve"> Seattle, he often travels to his Wisconsin</w:t>
      </w:r>
      <w:r w:rsidR="00AC07CC">
        <w:rPr>
          <w:rFonts w:ascii="Times New Roman" w:hAnsi="Times New Roman" w:cs="Times New Roman"/>
        </w:rPr>
        <w:t>,</w:t>
      </w:r>
      <w:r w:rsidRPr="00601E77">
        <w:rPr>
          <w:rFonts w:ascii="Times New Roman" w:hAnsi="Times New Roman" w:cs="Times New Roman"/>
        </w:rPr>
        <w:t xml:space="preserve"> creek</w:t>
      </w:r>
      <w:r w:rsidR="00AC07CC">
        <w:rPr>
          <w:rFonts w:ascii="Times New Roman" w:hAnsi="Times New Roman" w:cs="Times New Roman"/>
        </w:rPr>
        <w:t xml:space="preserve"> </w:t>
      </w:r>
      <w:r w:rsidRPr="00601E77">
        <w:rPr>
          <w:rFonts w:ascii="Times New Roman" w:hAnsi="Times New Roman" w:cs="Times New Roman"/>
        </w:rPr>
        <w:t>side cabin</w:t>
      </w:r>
      <w:r w:rsidR="00AC07CC">
        <w:rPr>
          <w:rFonts w:ascii="Times New Roman" w:hAnsi="Times New Roman" w:cs="Times New Roman"/>
        </w:rPr>
        <w:t>, which</w:t>
      </w:r>
      <w:r w:rsidRPr="00601E77">
        <w:rPr>
          <w:rFonts w:ascii="Times New Roman" w:hAnsi="Times New Roman" w:cs="Times New Roman"/>
        </w:rPr>
        <w:t xml:space="preserve"> serves as a base for organizing</w:t>
      </w:r>
      <w:r>
        <w:rPr>
          <w:rFonts w:ascii="Times New Roman" w:hAnsi="Times New Roman" w:cs="Times New Roman"/>
        </w:rPr>
        <w:t>,</w:t>
      </w:r>
      <w:r w:rsidRPr="00601E77">
        <w:rPr>
          <w:rFonts w:ascii="Times New Roman" w:hAnsi="Times New Roman" w:cs="Times New Roman"/>
        </w:rPr>
        <w:t xml:space="preserve"> since 2013</w:t>
      </w:r>
      <w:r>
        <w:rPr>
          <w:rFonts w:ascii="Times New Roman" w:hAnsi="Times New Roman" w:cs="Times New Roman"/>
        </w:rPr>
        <w:t>,</w:t>
      </w:r>
      <w:r w:rsidRPr="00601E77">
        <w:rPr>
          <w:rFonts w:ascii="Times New Roman" w:hAnsi="Times New Roman" w:cs="Times New Roman"/>
        </w:rPr>
        <w:t xml:space="preserve"> an annual trout stream restoration workshop for WDNR biologists and technicians, as well </w:t>
      </w:r>
      <w:r w:rsidR="00FE556E">
        <w:rPr>
          <w:rFonts w:ascii="Times New Roman" w:hAnsi="Times New Roman" w:cs="Times New Roman"/>
        </w:rPr>
        <w:t xml:space="preserve">as </w:t>
      </w:r>
      <w:r w:rsidRPr="00601E77">
        <w:rPr>
          <w:rFonts w:ascii="Times New Roman" w:hAnsi="Times New Roman" w:cs="Times New Roman"/>
        </w:rPr>
        <w:t xml:space="preserve">personnel from other agencies and NGOs. The workshop </w:t>
      </w:r>
      <w:r w:rsidRPr="00601E77">
        <w:rPr>
          <w:rFonts w:ascii="Times New Roman" w:hAnsi="Times New Roman" w:cs="Times New Roman"/>
        </w:rPr>
        <w:lastRenderedPageBreak/>
        <w:t xml:space="preserve">emphasizes </w:t>
      </w:r>
      <w:r w:rsidR="00AC07CC">
        <w:rPr>
          <w:rFonts w:ascii="Times New Roman" w:hAnsi="Times New Roman" w:cs="Times New Roman"/>
        </w:rPr>
        <w:t xml:space="preserve">the role of </w:t>
      </w:r>
      <w:r w:rsidRPr="00601E77">
        <w:rPr>
          <w:rFonts w:ascii="Times New Roman" w:hAnsi="Times New Roman" w:cs="Times New Roman"/>
        </w:rPr>
        <w:t xml:space="preserve">natural processes in stream self-healing from anthropogenic harm, especially the roles of riparian vegetation. Workshop speakers include the nation’s experts on stream ecology and geomorphology. </w:t>
      </w:r>
    </w:p>
    <w:p w14:paraId="101B93D3" w14:textId="77777777" w:rsidR="007A25F8" w:rsidRPr="007A25F8" w:rsidRDefault="007A25F8">
      <w:pPr>
        <w:rPr>
          <w:rFonts w:ascii="Times New Roman" w:hAnsi="Times New Roman" w:cs="Times New Roman"/>
        </w:rPr>
      </w:pPr>
    </w:p>
    <w:p w14:paraId="27E19362" w14:textId="25FD9D06" w:rsidR="00565965" w:rsidRPr="007A25F8" w:rsidRDefault="00565965">
      <w:pPr>
        <w:rPr>
          <w:rFonts w:ascii="Times New Roman" w:hAnsi="Times New Roman" w:cs="Times New Roman"/>
          <w:b/>
          <w:bCs/>
        </w:rPr>
      </w:pPr>
      <w:r w:rsidRPr="007A25F8">
        <w:rPr>
          <w:rFonts w:ascii="Times New Roman" w:hAnsi="Times New Roman" w:cs="Times New Roman"/>
          <w:b/>
          <w:bCs/>
        </w:rPr>
        <w:t>Tracy Hames</w:t>
      </w:r>
    </w:p>
    <w:p w14:paraId="7F53B1A3" w14:textId="4562E17C" w:rsidR="007A25F8" w:rsidRPr="007A25F8" w:rsidRDefault="007A25F8" w:rsidP="007A25F8">
      <w:pPr>
        <w:pStyle w:val="Default"/>
      </w:pPr>
      <w:r w:rsidRPr="007A25F8">
        <w:t xml:space="preserve">Tracy obtained </w:t>
      </w:r>
      <w:r w:rsidR="00AC07CC">
        <w:t>his</w:t>
      </w:r>
      <w:r w:rsidR="00AC07CC" w:rsidRPr="007A25F8">
        <w:t xml:space="preserve"> </w:t>
      </w:r>
      <w:r w:rsidRPr="007A25F8">
        <w:t xml:space="preserve">BA in Biology and Environmental Studies from Macalester College in 1984, and </w:t>
      </w:r>
      <w:r w:rsidR="00AC07CC">
        <w:t>his</w:t>
      </w:r>
      <w:r w:rsidR="00AC07CC" w:rsidRPr="007A25F8">
        <w:t xml:space="preserve"> </w:t>
      </w:r>
      <w:r w:rsidRPr="007A25F8">
        <w:t>MS in Natural Resources from the University of Wisconsin – Stevens Point</w:t>
      </w:r>
      <w:r w:rsidR="00AC07CC">
        <w:t>,</w:t>
      </w:r>
      <w:r w:rsidRPr="007A25F8">
        <w:t xml:space="preserve"> in 1990.  </w:t>
      </w:r>
    </w:p>
    <w:p w14:paraId="48D2B685" w14:textId="77777777" w:rsidR="007A25F8" w:rsidRPr="007A25F8" w:rsidRDefault="007A25F8" w:rsidP="007A25F8">
      <w:pPr>
        <w:pStyle w:val="Default"/>
      </w:pPr>
    </w:p>
    <w:p w14:paraId="56B0F357" w14:textId="10FA68ED" w:rsidR="007A25F8" w:rsidRPr="007A25F8" w:rsidRDefault="007A25F8" w:rsidP="007A25F8">
      <w:pPr>
        <w:pStyle w:val="Default"/>
      </w:pPr>
      <w:r w:rsidRPr="007A25F8">
        <w:t xml:space="preserve">In 1989 he moved </w:t>
      </w:r>
      <w:r>
        <w:t xml:space="preserve">to </w:t>
      </w:r>
      <w:r w:rsidR="00601E77">
        <w:t>c</w:t>
      </w:r>
      <w:r>
        <w:t>entral Washington state</w:t>
      </w:r>
      <w:r w:rsidRPr="007A25F8">
        <w:t xml:space="preserve"> to work as a Waterfowl and Wetlands Biologist for the Yakama Nation, where he stayed for 22 years. At Yakama he built </w:t>
      </w:r>
      <w:r>
        <w:t>a</w:t>
      </w:r>
      <w:r w:rsidRPr="007A25F8">
        <w:t xml:space="preserve"> large wetland</w:t>
      </w:r>
      <w:r w:rsidR="003B3300">
        <w:t xml:space="preserve"> and floodplain</w:t>
      </w:r>
      <w:r w:rsidRPr="007A25F8">
        <w:t xml:space="preserve"> protection and restoration project</w:t>
      </w:r>
      <w:r w:rsidR="003B3300">
        <w:t xml:space="preserve"> in the irrigated agricultural valley of the Reservation</w:t>
      </w:r>
      <w:r w:rsidRPr="007A25F8">
        <w:t xml:space="preserve">. This project, located in two of the most productive steelhead-producing watersheds in the Yakima River Basin, made use of the cultures and traditions of the Yakama People along with science-based techniques to produce an approach to restoration combining traditional knowledge and ecological concepts. </w:t>
      </w:r>
      <w:r w:rsidR="003B3300">
        <w:t>E</w:t>
      </w:r>
      <w:r w:rsidRPr="007A25F8">
        <w:t xml:space="preserve">ncompassing over 22,000 acres and hundreds of river/creek miles, </w:t>
      </w:r>
      <w:r w:rsidR="003B3300">
        <w:t xml:space="preserve">this project </w:t>
      </w:r>
      <w:r w:rsidRPr="007A25F8">
        <w:t xml:space="preserve">emphasized the restoration of historic conditions in an incredibly disturbed landscape. Restoration activities targeted floodplains, river and creek channels, wetlands, riparian forests, and grasslands. </w:t>
      </w:r>
      <w:r w:rsidR="00590D29">
        <w:t>B</w:t>
      </w:r>
      <w:r w:rsidRPr="007A25F8">
        <w:t xml:space="preserve">eavers were an important partner in the management of these </w:t>
      </w:r>
      <w:r w:rsidR="00AC07CC">
        <w:t xml:space="preserve">restored </w:t>
      </w:r>
      <w:r w:rsidR="003B3300">
        <w:t>floodplains</w:t>
      </w:r>
      <w:r w:rsidR="00AC07CC">
        <w:t>, which demonstrate the advantages of restor</w:t>
      </w:r>
      <w:r w:rsidR="00FA3B92">
        <w:t>ing channel-floodplain connectivity,</w:t>
      </w:r>
      <w:r w:rsidR="00AC07CC">
        <w:t xml:space="preserve"> </w:t>
      </w:r>
      <w:r w:rsidR="00FA3B92">
        <w:t>but pre-date conceptualization of</w:t>
      </w:r>
      <w:r w:rsidR="00AC07CC">
        <w:t xml:space="preserve"> Stages 0 or 8</w:t>
      </w:r>
      <w:r w:rsidR="00FA3B92">
        <w:t xml:space="preserve"> in the SEM</w:t>
      </w:r>
      <w:r w:rsidRPr="007A25F8">
        <w:t>.</w:t>
      </w:r>
    </w:p>
    <w:p w14:paraId="5D744771" w14:textId="77777777" w:rsidR="007A25F8" w:rsidRPr="007A25F8" w:rsidRDefault="007A25F8" w:rsidP="007A25F8">
      <w:pPr>
        <w:pStyle w:val="Default"/>
      </w:pPr>
    </w:p>
    <w:p w14:paraId="50E59709" w14:textId="3E2B4581" w:rsidR="007A25F8" w:rsidRPr="007A25F8" w:rsidRDefault="007A25F8" w:rsidP="007A25F8">
      <w:pPr>
        <w:pStyle w:val="Default"/>
      </w:pPr>
      <w:r w:rsidRPr="007A25F8">
        <w:t xml:space="preserve">A Midwesterner at heart, Tracy moved back to Wisconsin in 2012 to take the position of Executive Director with Wisconsin Wetlands Association. In this position, he works across the state to help communities understand how wetlands can be solutions to the habitat, water quality, flooding, and other issues they face.  </w:t>
      </w:r>
    </w:p>
    <w:p w14:paraId="12E01E12" w14:textId="77777777" w:rsidR="007A25F8" w:rsidRPr="007A25F8" w:rsidRDefault="007A25F8" w:rsidP="007A25F8">
      <w:pPr>
        <w:rPr>
          <w:rFonts w:ascii="Times New Roman" w:hAnsi="Times New Roman" w:cs="Times New Roman"/>
        </w:rPr>
      </w:pPr>
    </w:p>
    <w:p w14:paraId="3AEE5E4C" w14:textId="77777777" w:rsidR="007A25F8" w:rsidRPr="007A25F8" w:rsidRDefault="007A25F8" w:rsidP="007A25F8">
      <w:pPr>
        <w:pStyle w:val="Default"/>
        <w:rPr>
          <w:b/>
        </w:rPr>
      </w:pPr>
      <w:r w:rsidRPr="007A25F8">
        <w:rPr>
          <w:b/>
        </w:rPr>
        <w:t>About Wisconsin Wetlands Association</w:t>
      </w:r>
    </w:p>
    <w:p w14:paraId="65A46791" w14:textId="1C0AA637" w:rsidR="007A25F8" w:rsidRPr="007A25F8" w:rsidRDefault="007A25F8" w:rsidP="007A25F8">
      <w:pPr>
        <w:pStyle w:val="Default"/>
      </w:pPr>
      <w:r w:rsidRPr="007A25F8">
        <w:t xml:space="preserve">WWA is a non-partisan, science-based, statewide </w:t>
      </w:r>
      <w:r w:rsidR="00AC07CC">
        <w:t>NGO,</w:t>
      </w:r>
      <w:r w:rsidRPr="007A25F8">
        <w:t xml:space="preserve"> dedicated to the protection, restoration, and enjoyment of Wisconsin’s wetlands. We envision a state where wetlands are healthy, plentiful, and support ecological and societal needs, and where citizens care for, appreciate, and interact with these natural treasures.</w:t>
      </w:r>
    </w:p>
    <w:p w14:paraId="73723477" w14:textId="77777777" w:rsidR="007A25F8" w:rsidRPr="007A25F8" w:rsidRDefault="007A25F8">
      <w:pPr>
        <w:rPr>
          <w:rFonts w:ascii="Times New Roman" w:hAnsi="Times New Roman" w:cs="Times New Roman"/>
        </w:rPr>
      </w:pPr>
    </w:p>
    <w:sectPr w:rsidR="007A25F8" w:rsidRPr="007A25F8" w:rsidSect="00D00E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lin Thorne">
    <w15:presenceInfo w15:providerId="AD" w15:userId="S::CThorne@wolfwaterresources.com::cb851dc9-9ac5-496f-89e7-3017eceafae5"/>
  </w15:person>
  <w15:person w15:author="Tracy Hames">
    <w15:presenceInfo w15:providerId="AD" w15:userId="S::Tracy@wisconsinwetlands.onmicrosoft.com::786d42c9-122c-4663-98b1-71b25c3a96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4A6"/>
    <w:rsid w:val="0006515F"/>
    <w:rsid w:val="000701B1"/>
    <w:rsid w:val="000B583A"/>
    <w:rsid w:val="000D2704"/>
    <w:rsid w:val="000E4BBA"/>
    <w:rsid w:val="0015241F"/>
    <w:rsid w:val="00153EF6"/>
    <w:rsid w:val="00164515"/>
    <w:rsid w:val="0017352E"/>
    <w:rsid w:val="00190512"/>
    <w:rsid w:val="001925B7"/>
    <w:rsid w:val="001A794A"/>
    <w:rsid w:val="001C7A39"/>
    <w:rsid w:val="001D18CA"/>
    <w:rsid w:val="0022181F"/>
    <w:rsid w:val="0022496E"/>
    <w:rsid w:val="00246C37"/>
    <w:rsid w:val="002779FC"/>
    <w:rsid w:val="0028314A"/>
    <w:rsid w:val="0028480E"/>
    <w:rsid w:val="00297BD0"/>
    <w:rsid w:val="002A2E59"/>
    <w:rsid w:val="00325390"/>
    <w:rsid w:val="00336A04"/>
    <w:rsid w:val="00336CAB"/>
    <w:rsid w:val="00352AF6"/>
    <w:rsid w:val="0036126F"/>
    <w:rsid w:val="0036256B"/>
    <w:rsid w:val="0037772A"/>
    <w:rsid w:val="003A5864"/>
    <w:rsid w:val="003A5920"/>
    <w:rsid w:val="003B20BD"/>
    <w:rsid w:val="003B3300"/>
    <w:rsid w:val="003E395B"/>
    <w:rsid w:val="003F51F7"/>
    <w:rsid w:val="00434A94"/>
    <w:rsid w:val="00463BB6"/>
    <w:rsid w:val="004812A9"/>
    <w:rsid w:val="004C6A8E"/>
    <w:rsid w:val="004D4A6F"/>
    <w:rsid w:val="004E7371"/>
    <w:rsid w:val="005211C3"/>
    <w:rsid w:val="00541394"/>
    <w:rsid w:val="00565965"/>
    <w:rsid w:val="00584EE3"/>
    <w:rsid w:val="00590D29"/>
    <w:rsid w:val="00591B2F"/>
    <w:rsid w:val="00597C16"/>
    <w:rsid w:val="005A202B"/>
    <w:rsid w:val="005A3093"/>
    <w:rsid w:val="00601E77"/>
    <w:rsid w:val="00617EFB"/>
    <w:rsid w:val="006215CF"/>
    <w:rsid w:val="00623762"/>
    <w:rsid w:val="0066326C"/>
    <w:rsid w:val="006B05B3"/>
    <w:rsid w:val="006D1C65"/>
    <w:rsid w:val="006D4118"/>
    <w:rsid w:val="006E3535"/>
    <w:rsid w:val="006F3B5C"/>
    <w:rsid w:val="0072431E"/>
    <w:rsid w:val="007354DF"/>
    <w:rsid w:val="00760351"/>
    <w:rsid w:val="007620BE"/>
    <w:rsid w:val="00785C76"/>
    <w:rsid w:val="007A25F8"/>
    <w:rsid w:val="007B380F"/>
    <w:rsid w:val="007C1F10"/>
    <w:rsid w:val="00807C87"/>
    <w:rsid w:val="008320E6"/>
    <w:rsid w:val="008815ED"/>
    <w:rsid w:val="00891B2B"/>
    <w:rsid w:val="00892F2B"/>
    <w:rsid w:val="008A62B3"/>
    <w:rsid w:val="008B5A0E"/>
    <w:rsid w:val="008C6144"/>
    <w:rsid w:val="008D65FB"/>
    <w:rsid w:val="00945C98"/>
    <w:rsid w:val="00991B4D"/>
    <w:rsid w:val="009C2F60"/>
    <w:rsid w:val="009E3CA9"/>
    <w:rsid w:val="00A03E01"/>
    <w:rsid w:val="00A129BB"/>
    <w:rsid w:val="00A22519"/>
    <w:rsid w:val="00A47B25"/>
    <w:rsid w:val="00A60250"/>
    <w:rsid w:val="00A62242"/>
    <w:rsid w:val="00A6667F"/>
    <w:rsid w:val="00A72308"/>
    <w:rsid w:val="00A77238"/>
    <w:rsid w:val="00AC07CC"/>
    <w:rsid w:val="00AC39E8"/>
    <w:rsid w:val="00AE3AA5"/>
    <w:rsid w:val="00B30E26"/>
    <w:rsid w:val="00B41824"/>
    <w:rsid w:val="00B60AC8"/>
    <w:rsid w:val="00B8210F"/>
    <w:rsid w:val="00BB6400"/>
    <w:rsid w:val="00BE52E6"/>
    <w:rsid w:val="00BF1730"/>
    <w:rsid w:val="00C56BEC"/>
    <w:rsid w:val="00C96622"/>
    <w:rsid w:val="00C974A6"/>
    <w:rsid w:val="00CE71F5"/>
    <w:rsid w:val="00D00E95"/>
    <w:rsid w:val="00D11A1C"/>
    <w:rsid w:val="00D1576D"/>
    <w:rsid w:val="00D350B6"/>
    <w:rsid w:val="00D46B34"/>
    <w:rsid w:val="00D5253B"/>
    <w:rsid w:val="00D94F5E"/>
    <w:rsid w:val="00DA12F3"/>
    <w:rsid w:val="00DE115A"/>
    <w:rsid w:val="00E0662D"/>
    <w:rsid w:val="00E31F76"/>
    <w:rsid w:val="00E71B67"/>
    <w:rsid w:val="00EC37D5"/>
    <w:rsid w:val="00ED2DD6"/>
    <w:rsid w:val="00EF4287"/>
    <w:rsid w:val="00F52EBF"/>
    <w:rsid w:val="00F71938"/>
    <w:rsid w:val="00FA3B92"/>
    <w:rsid w:val="00FA7208"/>
    <w:rsid w:val="00FB0574"/>
    <w:rsid w:val="00FB6E11"/>
    <w:rsid w:val="00FC4ADC"/>
    <w:rsid w:val="00FE556E"/>
    <w:rsid w:val="00FF08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9E3D0"/>
  <w14:defaultImageDpi w14:val="32767"/>
  <w15:chartTrackingRefBased/>
  <w15:docId w15:val="{AC7AAB70-1389-2D4E-B9E2-F0CAB9D243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74A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974A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974A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974A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974A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974A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74A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74A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74A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74A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974A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974A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974A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974A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974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74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74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74A6"/>
    <w:rPr>
      <w:rFonts w:eastAsiaTheme="majorEastAsia" w:cstheme="majorBidi"/>
      <w:color w:val="272727" w:themeColor="text1" w:themeTint="D8"/>
    </w:rPr>
  </w:style>
  <w:style w:type="paragraph" w:styleId="Title">
    <w:name w:val="Title"/>
    <w:basedOn w:val="Normal"/>
    <w:next w:val="Normal"/>
    <w:link w:val="TitleChar"/>
    <w:uiPriority w:val="10"/>
    <w:qFormat/>
    <w:rsid w:val="00C974A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74A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74A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74A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74A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974A6"/>
    <w:rPr>
      <w:i/>
      <w:iCs/>
      <w:color w:val="404040" w:themeColor="text1" w:themeTint="BF"/>
    </w:rPr>
  </w:style>
  <w:style w:type="paragraph" w:styleId="ListParagraph">
    <w:name w:val="List Paragraph"/>
    <w:basedOn w:val="Normal"/>
    <w:uiPriority w:val="34"/>
    <w:qFormat/>
    <w:rsid w:val="00C974A6"/>
    <w:pPr>
      <w:ind w:left="720"/>
      <w:contextualSpacing/>
    </w:pPr>
  </w:style>
  <w:style w:type="character" w:styleId="IntenseEmphasis">
    <w:name w:val="Intense Emphasis"/>
    <w:basedOn w:val="DefaultParagraphFont"/>
    <w:uiPriority w:val="21"/>
    <w:qFormat/>
    <w:rsid w:val="00C974A6"/>
    <w:rPr>
      <w:i/>
      <w:iCs/>
      <w:color w:val="0F4761" w:themeColor="accent1" w:themeShade="BF"/>
    </w:rPr>
  </w:style>
  <w:style w:type="paragraph" w:styleId="IntenseQuote">
    <w:name w:val="Intense Quote"/>
    <w:basedOn w:val="Normal"/>
    <w:next w:val="Normal"/>
    <w:link w:val="IntenseQuoteChar"/>
    <w:uiPriority w:val="30"/>
    <w:qFormat/>
    <w:rsid w:val="00C974A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974A6"/>
    <w:rPr>
      <w:i/>
      <w:iCs/>
      <w:color w:val="0F4761" w:themeColor="accent1" w:themeShade="BF"/>
    </w:rPr>
  </w:style>
  <w:style w:type="character" w:styleId="IntenseReference">
    <w:name w:val="Intense Reference"/>
    <w:basedOn w:val="DefaultParagraphFont"/>
    <w:uiPriority w:val="32"/>
    <w:qFormat/>
    <w:rsid w:val="00C974A6"/>
    <w:rPr>
      <w:b/>
      <w:bCs/>
      <w:smallCaps/>
      <w:color w:val="0F4761" w:themeColor="accent1" w:themeShade="BF"/>
      <w:spacing w:val="5"/>
    </w:rPr>
  </w:style>
  <w:style w:type="paragraph" w:customStyle="1" w:styleId="Default">
    <w:name w:val="Default"/>
    <w:rsid w:val="007A25F8"/>
    <w:pPr>
      <w:autoSpaceDE w:val="0"/>
      <w:autoSpaceDN w:val="0"/>
      <w:adjustRightInd w:val="0"/>
    </w:pPr>
    <w:rPr>
      <w:rFonts w:ascii="Times New Roman" w:hAnsi="Times New Roman" w:cs="Times New Roman"/>
      <w:color w:val="000000"/>
      <w:kern w:val="0"/>
      <w14:ligatures w14:val="none"/>
    </w:rPr>
  </w:style>
  <w:style w:type="character" w:customStyle="1" w:styleId="apple-converted-space">
    <w:name w:val="apple-converted-space"/>
    <w:basedOn w:val="DefaultParagraphFont"/>
    <w:rsid w:val="00601E77"/>
  </w:style>
  <w:style w:type="character" w:styleId="Hyperlink">
    <w:name w:val="Hyperlink"/>
    <w:basedOn w:val="DefaultParagraphFont"/>
    <w:uiPriority w:val="99"/>
    <w:unhideWhenUsed/>
    <w:rsid w:val="00601E77"/>
    <w:rPr>
      <w:color w:val="0000FF"/>
      <w:u w:val="single"/>
    </w:rPr>
  </w:style>
  <w:style w:type="character" w:styleId="FollowedHyperlink">
    <w:name w:val="FollowedHyperlink"/>
    <w:basedOn w:val="DefaultParagraphFont"/>
    <w:uiPriority w:val="99"/>
    <w:semiHidden/>
    <w:unhideWhenUsed/>
    <w:rsid w:val="007620BE"/>
    <w:rPr>
      <w:color w:val="96607D" w:themeColor="followedHyperlink"/>
      <w:u w:val="single"/>
    </w:rPr>
  </w:style>
  <w:style w:type="character" w:styleId="UnresolvedMention">
    <w:name w:val="Unresolved Mention"/>
    <w:basedOn w:val="DefaultParagraphFont"/>
    <w:uiPriority w:val="99"/>
    <w:rsid w:val="007620BE"/>
    <w:rPr>
      <w:color w:val="605E5C"/>
      <w:shd w:val="clear" w:color="auto" w:fill="E1DFDD"/>
    </w:rPr>
  </w:style>
  <w:style w:type="paragraph" w:styleId="Revision">
    <w:name w:val="Revision"/>
    <w:hidden/>
    <w:uiPriority w:val="99"/>
    <w:semiHidden/>
    <w:rsid w:val="00BE52E6"/>
  </w:style>
  <w:style w:type="character" w:styleId="CommentReference">
    <w:name w:val="annotation reference"/>
    <w:basedOn w:val="DefaultParagraphFont"/>
    <w:uiPriority w:val="99"/>
    <w:semiHidden/>
    <w:unhideWhenUsed/>
    <w:rsid w:val="0066326C"/>
    <w:rPr>
      <w:sz w:val="16"/>
      <w:szCs w:val="16"/>
    </w:rPr>
  </w:style>
  <w:style w:type="paragraph" w:styleId="CommentText">
    <w:name w:val="annotation text"/>
    <w:basedOn w:val="Normal"/>
    <w:link w:val="CommentTextChar"/>
    <w:uiPriority w:val="99"/>
    <w:unhideWhenUsed/>
    <w:rsid w:val="0066326C"/>
    <w:rPr>
      <w:sz w:val="20"/>
      <w:szCs w:val="20"/>
    </w:rPr>
  </w:style>
  <w:style w:type="character" w:customStyle="1" w:styleId="CommentTextChar">
    <w:name w:val="Comment Text Char"/>
    <w:basedOn w:val="DefaultParagraphFont"/>
    <w:link w:val="CommentText"/>
    <w:uiPriority w:val="99"/>
    <w:rsid w:val="0066326C"/>
    <w:rPr>
      <w:sz w:val="20"/>
      <w:szCs w:val="20"/>
    </w:rPr>
  </w:style>
  <w:style w:type="paragraph" w:styleId="CommentSubject">
    <w:name w:val="annotation subject"/>
    <w:basedOn w:val="CommentText"/>
    <w:next w:val="CommentText"/>
    <w:link w:val="CommentSubjectChar"/>
    <w:uiPriority w:val="99"/>
    <w:semiHidden/>
    <w:unhideWhenUsed/>
    <w:rsid w:val="0066326C"/>
    <w:rPr>
      <w:b/>
      <w:bCs/>
    </w:rPr>
  </w:style>
  <w:style w:type="character" w:customStyle="1" w:styleId="CommentSubjectChar">
    <w:name w:val="Comment Subject Char"/>
    <w:basedOn w:val="CommentTextChar"/>
    <w:link w:val="CommentSubject"/>
    <w:uiPriority w:val="99"/>
    <w:semiHidden/>
    <w:rsid w:val="0066326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upperdeschuteswatershedcouncil.org/" TargetMode="External"/><Relationship Id="rId18" Type="http://schemas.openxmlformats.org/officeDocument/2006/relationships/hyperlink" Target="https://www.frontiersin.org/journals/environmental-science/articles/10.3389/fenvs.2022.892268/full" TargetMode="External"/><Relationship Id="rId26" Type="http://schemas.openxmlformats.org/officeDocument/2006/relationships/image" Target="media/image8.jpeg"/><Relationship Id="rId21" Type="http://schemas.openxmlformats.org/officeDocument/2006/relationships/image" Target="media/image3.jpeg"/><Relationship Id="rId34" Type="http://schemas.openxmlformats.org/officeDocument/2006/relationships/image" Target="media/image16.jpeg"/><Relationship Id="rId7" Type="http://schemas.openxmlformats.org/officeDocument/2006/relationships/hyperlink" Target="https://en.wikipedia.org/wiki/Colin_Thorne" TargetMode="External"/><Relationship Id="rId12" Type="http://schemas.openxmlformats.org/officeDocument/2006/relationships/hyperlink" Target="https://mckenzieriver.org/finn-rock-restoration-complete/" TargetMode="External"/><Relationship Id="rId17" Type="http://schemas.openxmlformats.org/officeDocument/2006/relationships/hyperlink" Target="https://www.deschuteslandtrust.org/visit/rimrock-ranch-restoration"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s://www.deschuteslandtrust.org/visit/whychus-canyon-preserve/wc-creek-restoration" TargetMode="External"/><Relationship Id="rId20" Type="http://schemas.openxmlformats.org/officeDocument/2006/relationships/image" Target="media/image2.jpeg"/><Relationship Id="rId29" Type="http://schemas.openxmlformats.org/officeDocument/2006/relationships/image" Target="media/image11.jpeg"/><Relationship Id="rId1" Type="http://schemas.openxmlformats.org/officeDocument/2006/relationships/styles" Target="styles.xml"/><Relationship Id="rId6" Type="http://schemas.openxmlformats.org/officeDocument/2006/relationships/hyperlink" Target="http://stagezeroriverrestoration.com/index.html" TargetMode="External"/><Relationship Id="rId11" Type="http://schemas.openxmlformats.org/officeDocument/2006/relationships/hyperlink" Target="https://mckenzieriver.org/" TargetMode="External"/><Relationship Id="rId24" Type="http://schemas.openxmlformats.org/officeDocument/2006/relationships/image" Target="media/image6.jpeg"/><Relationship Id="rId32" Type="http://schemas.openxmlformats.org/officeDocument/2006/relationships/image" Target="media/image14.jpeg"/><Relationship Id="rId37" Type="http://schemas.microsoft.com/office/2011/relationships/people" Target="people.xml"/><Relationship Id="rId5" Type="http://schemas.openxmlformats.org/officeDocument/2006/relationships/hyperlink" Target="http://tracy.hames@wisconsinwetlands.org" TargetMode="External"/><Relationship Id="rId15" Type="http://schemas.openxmlformats.org/officeDocument/2006/relationships/hyperlink" Target="https://www.deschuteslandtrust.org/news/news-items/2024-news-items/willow-springs-preserve-restoration-moves-forward"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fontTable" Target="fontTable.xml"/><Relationship Id="rId10" Type="http://schemas.openxmlformats.org/officeDocument/2006/relationships/hyperlink" Target="https://www.mckenziewc.org/" TargetMode="External"/><Relationship Id="rId19" Type="http://schemas.openxmlformats.org/officeDocument/2006/relationships/image" Target="media/image1.jpeg"/><Relationship Id="rId31" Type="http://schemas.openxmlformats.org/officeDocument/2006/relationships/image" Target="media/image13.jpeg"/><Relationship Id="rId4" Type="http://schemas.openxmlformats.org/officeDocument/2006/relationships/hyperlink" Target="mailto:rw@seanet.com" TargetMode="External"/><Relationship Id="rId9" Type="http://schemas.openxmlformats.org/officeDocument/2006/relationships/hyperlink" Target="https://www.fs.usda.gov/detail/siuslaw/landmanagement/resourcemanagement/?cid=stelprdb5383646" TargetMode="External"/><Relationship Id="rId14" Type="http://schemas.openxmlformats.org/officeDocument/2006/relationships/hyperlink" Target="https://www.deschuteslandtrust.org/about-us"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8" Type="http://schemas.openxmlformats.org/officeDocument/2006/relationships/hyperlink" Target="https://www.fs.usda.gov/siuslaw" TargetMode="Externa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21</Pages>
  <Words>3610</Words>
  <Characters>20583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Tracy Hames</dc:creator>
  <cp:keywords/>
  <dc:description/>
  <cp:lastModifiedBy>Colin Thorne</cp:lastModifiedBy>
  <cp:revision>5</cp:revision>
  <dcterms:created xsi:type="dcterms:W3CDTF">2024-09-29T21:26:00Z</dcterms:created>
  <dcterms:modified xsi:type="dcterms:W3CDTF">2024-09-29T22:04:00Z</dcterms:modified>
</cp:coreProperties>
</file>